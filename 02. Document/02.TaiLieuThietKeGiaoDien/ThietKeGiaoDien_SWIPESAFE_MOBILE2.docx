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F12486" w14:textId="77777777" w:rsidR="00D0146D" w:rsidRPr="000F4357" w:rsidRDefault="0091184F" w:rsidP="006273E1">
      <w:pPr>
        <w:tabs>
          <w:tab w:val="left" w:pos="5340"/>
        </w:tabs>
        <w:jc w:val="both"/>
        <w:rPr>
          <w:rFonts w:ascii="Times New Roman" w:hAnsi="Times New Roman" w:cs="Times New Roman"/>
          <w:sz w:val="24"/>
        </w:rPr>
      </w:pPr>
      <w:r w:rsidRPr="000F4357">
        <w:rPr>
          <w:rFonts w:ascii="Times New Roman" w:hAnsi="Times New Roman" w:cs="Times New Roman"/>
          <w:sz w:val="24"/>
        </w:rPr>
        <w:tab/>
      </w:r>
    </w:p>
    <w:p w14:paraId="5112E898" w14:textId="77777777" w:rsidR="00805C87" w:rsidRPr="000F4357" w:rsidRDefault="00805C87" w:rsidP="006273E1">
      <w:pPr>
        <w:jc w:val="both"/>
        <w:rPr>
          <w:rFonts w:ascii="Times New Roman" w:hAnsi="Times New Roman" w:cs="Times New Roman"/>
          <w:b/>
          <w:sz w:val="28"/>
        </w:rPr>
      </w:pPr>
    </w:p>
    <w:p w14:paraId="5D71E6BC" w14:textId="77777777" w:rsidR="00805C87" w:rsidRPr="000F4357" w:rsidRDefault="00805C87" w:rsidP="006273E1">
      <w:pPr>
        <w:jc w:val="both"/>
        <w:rPr>
          <w:rFonts w:ascii="Times New Roman" w:hAnsi="Times New Roman" w:cs="Times New Roman"/>
          <w:b/>
          <w:sz w:val="28"/>
        </w:rPr>
      </w:pPr>
    </w:p>
    <w:p w14:paraId="75AD9A21" w14:textId="77777777" w:rsidR="00805C87" w:rsidRPr="000F4357" w:rsidRDefault="00805C87" w:rsidP="006273E1">
      <w:pPr>
        <w:jc w:val="both"/>
        <w:rPr>
          <w:rFonts w:ascii="Times New Roman" w:hAnsi="Times New Roman" w:cs="Times New Roman"/>
          <w:b/>
          <w:sz w:val="28"/>
        </w:rPr>
      </w:pPr>
    </w:p>
    <w:p w14:paraId="1FFECA0B" w14:textId="77777777" w:rsidR="00805C87" w:rsidRPr="000F4357" w:rsidRDefault="00805C87" w:rsidP="006273E1">
      <w:pPr>
        <w:jc w:val="both"/>
        <w:rPr>
          <w:rFonts w:ascii="Times New Roman" w:hAnsi="Times New Roman" w:cs="Times New Roman"/>
          <w:b/>
          <w:sz w:val="28"/>
        </w:rPr>
      </w:pPr>
    </w:p>
    <w:p w14:paraId="0C99CAC3" w14:textId="77777777" w:rsidR="00805C87" w:rsidRPr="000F4357" w:rsidRDefault="00805C87" w:rsidP="006273E1">
      <w:pPr>
        <w:jc w:val="both"/>
        <w:rPr>
          <w:rFonts w:ascii="Times New Roman" w:hAnsi="Times New Roman" w:cs="Times New Roman"/>
          <w:b/>
          <w:sz w:val="28"/>
        </w:rPr>
      </w:pPr>
    </w:p>
    <w:p w14:paraId="56547592" w14:textId="1785996C" w:rsidR="009D05BC" w:rsidRPr="001946D1" w:rsidRDefault="009D05BC" w:rsidP="00334833">
      <w:pPr>
        <w:jc w:val="center"/>
        <w:rPr>
          <w:rFonts w:ascii="Times New Roman" w:hAnsi="Times New Roman" w:cs="Times New Roman"/>
          <w:b/>
          <w:sz w:val="56"/>
          <w:lang w:val="vi-VN"/>
        </w:rPr>
      </w:pPr>
      <w:r>
        <w:rPr>
          <w:rFonts w:ascii="Times New Roman" w:hAnsi="Times New Roman" w:cs="Times New Roman"/>
          <w:b/>
          <w:sz w:val="56"/>
        </w:rPr>
        <w:t xml:space="preserve">TÀI LIỆU MÔ TẢ </w:t>
      </w:r>
      <w:r w:rsidR="00334833">
        <w:rPr>
          <w:rFonts w:ascii="Times New Roman" w:hAnsi="Times New Roman" w:cs="Times New Roman"/>
          <w:b/>
          <w:sz w:val="56"/>
        </w:rPr>
        <w:t xml:space="preserve">THIẾT KẾ </w:t>
      </w:r>
      <w:r w:rsidR="007A12C5">
        <w:rPr>
          <w:rFonts w:ascii="Times New Roman" w:hAnsi="Times New Roman" w:cs="Times New Roman"/>
          <w:b/>
          <w:sz w:val="56"/>
        </w:rPr>
        <w:t>MOBILE</w:t>
      </w:r>
      <w:r w:rsidR="00334833">
        <w:rPr>
          <w:rFonts w:ascii="Times New Roman" w:hAnsi="Times New Roman" w:cs="Times New Roman"/>
          <w:b/>
          <w:sz w:val="56"/>
        </w:rPr>
        <w:t xml:space="preserve"> SWIPE SAFE</w:t>
      </w:r>
    </w:p>
    <w:p w14:paraId="012F5656" w14:textId="77777777" w:rsidR="006D406A" w:rsidRDefault="00805C87" w:rsidP="009D05BC">
      <w:pPr>
        <w:jc w:val="center"/>
        <w:rPr>
          <w:rFonts w:ascii="Times New Roman" w:hAnsi="Times New Roman" w:cs="Times New Roman"/>
          <w:b/>
          <w:sz w:val="28"/>
        </w:rPr>
      </w:pPr>
      <w:r w:rsidRPr="000F4357">
        <w:rPr>
          <w:rFonts w:ascii="Times New Roman" w:hAnsi="Times New Roman" w:cs="Times New Roman"/>
          <w:b/>
          <w:sz w:val="28"/>
        </w:rPr>
        <w:t>Version 1.0</w:t>
      </w:r>
    </w:p>
    <w:p w14:paraId="100FC1C4" w14:textId="77777777" w:rsidR="00B95AC0" w:rsidRDefault="00B95AC0" w:rsidP="006273E1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86686814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789293C" w14:textId="77777777" w:rsidR="00B95AC0" w:rsidRPr="004204DE" w:rsidRDefault="0080239B" w:rsidP="006273E1">
          <w:pPr>
            <w:pStyle w:val="TOCHeading"/>
            <w:jc w:val="both"/>
            <w:rPr>
              <w:rFonts w:ascii="Times New Roman" w:hAnsi="Times New Roman" w:cs="Times New Roman"/>
              <w:color w:val="auto"/>
              <w:sz w:val="36"/>
              <w:szCs w:val="36"/>
            </w:rPr>
          </w:pPr>
          <w:r w:rsidRPr="004204DE">
            <w:rPr>
              <w:rFonts w:ascii="Times New Roman" w:hAnsi="Times New Roman" w:cs="Times New Roman"/>
              <w:color w:val="auto"/>
              <w:sz w:val="36"/>
              <w:szCs w:val="36"/>
            </w:rPr>
            <w:t>MỤC LỤC</w:t>
          </w:r>
        </w:p>
        <w:p w14:paraId="73FFCE81" w14:textId="77777777" w:rsidR="00D84E05" w:rsidRPr="004204DE" w:rsidRDefault="00D84E05" w:rsidP="006273E1">
          <w:pPr>
            <w:jc w:val="both"/>
            <w:rPr>
              <w:rFonts w:ascii="Times New Roman" w:hAnsi="Times New Roman" w:cs="Times New Roman"/>
              <w:sz w:val="26"/>
              <w:szCs w:val="26"/>
            </w:rPr>
          </w:pPr>
        </w:p>
        <w:p w14:paraId="433F81F3" w14:textId="548CD9B1" w:rsidR="0014182D" w:rsidRDefault="00B95AC0">
          <w:pPr>
            <w:pStyle w:val="TOC1"/>
            <w:tabs>
              <w:tab w:val="left" w:pos="440"/>
              <w:tab w:val="right" w:leader="dot" w:pos="9912"/>
            </w:tabs>
            <w:rPr>
              <w:rFonts w:eastAsiaTheme="minorEastAsia"/>
              <w:noProof/>
            </w:rPr>
          </w:pPr>
          <w:r w:rsidRPr="004204DE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begin"/>
          </w:r>
          <w:r w:rsidRPr="004204DE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instrText xml:space="preserve"> TOC \o "1-3" \h \z \u </w:instrText>
          </w:r>
          <w:r w:rsidRPr="004204DE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separate"/>
          </w:r>
          <w:hyperlink w:anchor="_Toc532914305" w:history="1">
            <w:r w:rsidR="0014182D" w:rsidRPr="0071262B">
              <w:rPr>
                <w:rStyle w:val="Hyperlink"/>
                <w:rFonts w:ascii="Times New Roman" w:hAnsi="Times New Roman" w:cs="Times New Roman"/>
                <w:b/>
                <w:noProof/>
              </w:rPr>
              <w:t>I.</w:t>
            </w:r>
            <w:r w:rsidR="0014182D">
              <w:rPr>
                <w:rFonts w:eastAsiaTheme="minorEastAsia"/>
                <w:noProof/>
              </w:rPr>
              <w:tab/>
            </w:r>
            <w:r w:rsidR="0014182D" w:rsidRPr="0071262B">
              <w:rPr>
                <w:rStyle w:val="Hyperlink"/>
                <w:rFonts w:ascii="Times New Roman" w:hAnsi="Times New Roman" w:cs="Times New Roman"/>
                <w:b/>
                <w:noProof/>
              </w:rPr>
              <w:t xml:space="preserve">Giao diện </w:t>
            </w:r>
            <w:r w:rsidR="0014182D" w:rsidRPr="0071262B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chức năng.</w:t>
            </w:r>
            <w:r w:rsidR="0014182D">
              <w:rPr>
                <w:noProof/>
                <w:webHidden/>
              </w:rPr>
              <w:tab/>
            </w:r>
            <w:r w:rsidR="0014182D">
              <w:rPr>
                <w:noProof/>
                <w:webHidden/>
              </w:rPr>
              <w:fldChar w:fldCharType="begin"/>
            </w:r>
            <w:r w:rsidR="0014182D">
              <w:rPr>
                <w:noProof/>
                <w:webHidden/>
              </w:rPr>
              <w:instrText xml:space="preserve"> PAGEREF _Toc532914305 \h </w:instrText>
            </w:r>
            <w:r w:rsidR="0014182D">
              <w:rPr>
                <w:noProof/>
                <w:webHidden/>
              </w:rPr>
            </w:r>
            <w:r w:rsidR="0014182D">
              <w:rPr>
                <w:noProof/>
                <w:webHidden/>
              </w:rPr>
              <w:fldChar w:fldCharType="separate"/>
            </w:r>
            <w:r w:rsidR="0014182D">
              <w:rPr>
                <w:noProof/>
                <w:webHidden/>
              </w:rPr>
              <w:t>3</w:t>
            </w:r>
            <w:r w:rsidR="0014182D">
              <w:rPr>
                <w:noProof/>
                <w:webHidden/>
              </w:rPr>
              <w:fldChar w:fldCharType="end"/>
            </w:r>
          </w:hyperlink>
        </w:p>
        <w:p w14:paraId="76692E9A" w14:textId="5ECAE3CE" w:rsidR="0014182D" w:rsidRDefault="007A1806">
          <w:pPr>
            <w:pStyle w:val="TOC2"/>
            <w:tabs>
              <w:tab w:val="left" w:pos="660"/>
              <w:tab w:val="right" w:leader="dot" w:pos="9912"/>
            </w:tabs>
            <w:rPr>
              <w:rFonts w:eastAsiaTheme="minorEastAsia"/>
              <w:noProof/>
            </w:rPr>
          </w:pPr>
          <w:hyperlink w:anchor="_Toc532914306" w:history="1">
            <w:r w:rsidR="0014182D" w:rsidRPr="0071262B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 w:rsidR="0014182D">
              <w:rPr>
                <w:rFonts w:eastAsiaTheme="minorEastAsia"/>
                <w:noProof/>
              </w:rPr>
              <w:tab/>
            </w:r>
            <w:r w:rsidR="0014182D" w:rsidRPr="0071262B">
              <w:rPr>
                <w:rStyle w:val="Hyperlink"/>
                <w:rFonts w:ascii="Times New Roman" w:hAnsi="Times New Roman" w:cs="Times New Roman"/>
                <w:noProof/>
              </w:rPr>
              <w:t>Giao diện màn hình chính</w:t>
            </w:r>
            <w:r w:rsidR="0014182D">
              <w:rPr>
                <w:noProof/>
                <w:webHidden/>
              </w:rPr>
              <w:tab/>
            </w:r>
            <w:r w:rsidR="0014182D">
              <w:rPr>
                <w:noProof/>
                <w:webHidden/>
              </w:rPr>
              <w:fldChar w:fldCharType="begin"/>
            </w:r>
            <w:r w:rsidR="0014182D">
              <w:rPr>
                <w:noProof/>
                <w:webHidden/>
              </w:rPr>
              <w:instrText xml:space="preserve"> PAGEREF _Toc532914306 \h </w:instrText>
            </w:r>
            <w:r w:rsidR="0014182D">
              <w:rPr>
                <w:noProof/>
                <w:webHidden/>
              </w:rPr>
            </w:r>
            <w:r w:rsidR="0014182D">
              <w:rPr>
                <w:noProof/>
                <w:webHidden/>
              </w:rPr>
              <w:fldChar w:fldCharType="separate"/>
            </w:r>
            <w:r w:rsidR="0014182D">
              <w:rPr>
                <w:noProof/>
                <w:webHidden/>
              </w:rPr>
              <w:t>3</w:t>
            </w:r>
            <w:r w:rsidR="0014182D">
              <w:rPr>
                <w:noProof/>
                <w:webHidden/>
              </w:rPr>
              <w:fldChar w:fldCharType="end"/>
            </w:r>
          </w:hyperlink>
        </w:p>
        <w:p w14:paraId="3C2DB64B" w14:textId="3ED0E637" w:rsidR="0014182D" w:rsidRDefault="007A1806">
          <w:pPr>
            <w:pStyle w:val="TOC2"/>
            <w:tabs>
              <w:tab w:val="left" w:pos="660"/>
              <w:tab w:val="right" w:leader="dot" w:pos="9912"/>
            </w:tabs>
            <w:rPr>
              <w:rFonts w:eastAsiaTheme="minorEastAsia"/>
              <w:noProof/>
            </w:rPr>
          </w:pPr>
          <w:hyperlink w:anchor="_Toc532914307" w:history="1">
            <w:r w:rsidR="0014182D" w:rsidRPr="0071262B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 w:rsidR="0014182D">
              <w:rPr>
                <w:rFonts w:eastAsiaTheme="minorEastAsia"/>
                <w:noProof/>
              </w:rPr>
              <w:tab/>
            </w:r>
            <w:r w:rsidR="0014182D" w:rsidRPr="0071262B">
              <w:rPr>
                <w:rStyle w:val="Hyperlink"/>
                <w:rFonts w:ascii="Times New Roman" w:hAnsi="Times New Roman" w:cs="Times New Roman"/>
                <w:noProof/>
              </w:rPr>
              <w:t>Tố cáo hành vi</w:t>
            </w:r>
            <w:r w:rsidR="0014182D">
              <w:rPr>
                <w:noProof/>
                <w:webHidden/>
              </w:rPr>
              <w:tab/>
            </w:r>
            <w:r w:rsidR="0014182D">
              <w:rPr>
                <w:noProof/>
                <w:webHidden/>
              </w:rPr>
              <w:fldChar w:fldCharType="begin"/>
            </w:r>
            <w:r w:rsidR="0014182D">
              <w:rPr>
                <w:noProof/>
                <w:webHidden/>
              </w:rPr>
              <w:instrText xml:space="preserve"> PAGEREF _Toc532914307 \h </w:instrText>
            </w:r>
            <w:r w:rsidR="0014182D">
              <w:rPr>
                <w:noProof/>
                <w:webHidden/>
              </w:rPr>
            </w:r>
            <w:r w:rsidR="0014182D">
              <w:rPr>
                <w:noProof/>
                <w:webHidden/>
              </w:rPr>
              <w:fldChar w:fldCharType="separate"/>
            </w:r>
            <w:r w:rsidR="0014182D">
              <w:rPr>
                <w:noProof/>
                <w:webHidden/>
              </w:rPr>
              <w:t>4</w:t>
            </w:r>
            <w:r w:rsidR="0014182D">
              <w:rPr>
                <w:noProof/>
                <w:webHidden/>
              </w:rPr>
              <w:fldChar w:fldCharType="end"/>
            </w:r>
          </w:hyperlink>
        </w:p>
        <w:p w14:paraId="40B727E6" w14:textId="01809EC5" w:rsidR="0014182D" w:rsidRDefault="007A1806">
          <w:pPr>
            <w:pStyle w:val="TOC2"/>
            <w:tabs>
              <w:tab w:val="left" w:pos="660"/>
              <w:tab w:val="right" w:leader="dot" w:pos="9912"/>
            </w:tabs>
            <w:rPr>
              <w:rFonts w:eastAsiaTheme="minorEastAsia"/>
              <w:noProof/>
            </w:rPr>
          </w:pPr>
          <w:hyperlink w:anchor="_Toc532914308" w:history="1">
            <w:r w:rsidR="0014182D" w:rsidRPr="0071262B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 w:rsidR="0014182D">
              <w:rPr>
                <w:rFonts w:eastAsiaTheme="minorEastAsia"/>
                <w:noProof/>
              </w:rPr>
              <w:tab/>
            </w:r>
            <w:r w:rsidR="0014182D" w:rsidRPr="0071262B">
              <w:rPr>
                <w:rStyle w:val="Hyperlink"/>
                <w:rFonts w:ascii="Times New Roman" w:hAnsi="Times New Roman" w:cs="Times New Roman"/>
                <w:noProof/>
              </w:rPr>
              <w:t>Tin tức</w:t>
            </w:r>
            <w:r w:rsidR="0014182D">
              <w:rPr>
                <w:noProof/>
                <w:webHidden/>
              </w:rPr>
              <w:tab/>
            </w:r>
            <w:r w:rsidR="0014182D">
              <w:rPr>
                <w:noProof/>
                <w:webHidden/>
              </w:rPr>
              <w:fldChar w:fldCharType="begin"/>
            </w:r>
            <w:r w:rsidR="0014182D">
              <w:rPr>
                <w:noProof/>
                <w:webHidden/>
              </w:rPr>
              <w:instrText xml:space="preserve"> PAGEREF _Toc532914308 \h </w:instrText>
            </w:r>
            <w:r w:rsidR="0014182D">
              <w:rPr>
                <w:noProof/>
                <w:webHidden/>
              </w:rPr>
            </w:r>
            <w:r w:rsidR="0014182D">
              <w:rPr>
                <w:noProof/>
                <w:webHidden/>
              </w:rPr>
              <w:fldChar w:fldCharType="separate"/>
            </w:r>
            <w:r w:rsidR="0014182D">
              <w:rPr>
                <w:noProof/>
                <w:webHidden/>
              </w:rPr>
              <w:t>8</w:t>
            </w:r>
            <w:r w:rsidR="0014182D">
              <w:rPr>
                <w:noProof/>
                <w:webHidden/>
              </w:rPr>
              <w:fldChar w:fldCharType="end"/>
            </w:r>
          </w:hyperlink>
        </w:p>
        <w:p w14:paraId="4D82756D" w14:textId="3E834665" w:rsidR="0014182D" w:rsidRDefault="007A1806">
          <w:pPr>
            <w:pStyle w:val="TOC2"/>
            <w:tabs>
              <w:tab w:val="left" w:pos="660"/>
              <w:tab w:val="right" w:leader="dot" w:pos="9912"/>
            </w:tabs>
            <w:rPr>
              <w:rFonts w:eastAsiaTheme="minorEastAsia"/>
              <w:noProof/>
            </w:rPr>
          </w:pPr>
          <w:hyperlink w:anchor="_Toc532914309" w:history="1">
            <w:r w:rsidR="0014182D" w:rsidRPr="0071262B">
              <w:rPr>
                <w:rStyle w:val="Hyperlink"/>
                <w:rFonts w:ascii="Times New Roman" w:hAnsi="Times New Roman" w:cs="Times New Roman"/>
                <w:noProof/>
              </w:rPr>
              <w:t>4.</w:t>
            </w:r>
            <w:r w:rsidR="0014182D">
              <w:rPr>
                <w:rFonts w:eastAsiaTheme="minorEastAsia"/>
                <w:noProof/>
              </w:rPr>
              <w:tab/>
            </w:r>
            <w:r w:rsidR="0014182D" w:rsidRPr="0071262B">
              <w:rPr>
                <w:rStyle w:val="Hyperlink"/>
                <w:rFonts w:ascii="Times New Roman" w:hAnsi="Times New Roman" w:cs="Times New Roman"/>
                <w:noProof/>
              </w:rPr>
              <w:t>Màn hình Thư Viện</w:t>
            </w:r>
            <w:r w:rsidR="0014182D">
              <w:rPr>
                <w:noProof/>
                <w:webHidden/>
              </w:rPr>
              <w:tab/>
            </w:r>
            <w:r w:rsidR="0014182D">
              <w:rPr>
                <w:noProof/>
                <w:webHidden/>
              </w:rPr>
              <w:fldChar w:fldCharType="begin"/>
            </w:r>
            <w:r w:rsidR="0014182D">
              <w:rPr>
                <w:noProof/>
                <w:webHidden/>
              </w:rPr>
              <w:instrText xml:space="preserve"> PAGEREF _Toc532914309 \h </w:instrText>
            </w:r>
            <w:r w:rsidR="0014182D">
              <w:rPr>
                <w:noProof/>
                <w:webHidden/>
              </w:rPr>
            </w:r>
            <w:r w:rsidR="0014182D">
              <w:rPr>
                <w:noProof/>
                <w:webHidden/>
              </w:rPr>
              <w:fldChar w:fldCharType="separate"/>
            </w:r>
            <w:r w:rsidR="0014182D">
              <w:rPr>
                <w:noProof/>
                <w:webHidden/>
              </w:rPr>
              <w:t>9</w:t>
            </w:r>
            <w:r w:rsidR="0014182D">
              <w:rPr>
                <w:noProof/>
                <w:webHidden/>
              </w:rPr>
              <w:fldChar w:fldCharType="end"/>
            </w:r>
          </w:hyperlink>
        </w:p>
        <w:p w14:paraId="20DFAC65" w14:textId="2C8C6075" w:rsidR="0014182D" w:rsidRDefault="007A1806">
          <w:pPr>
            <w:pStyle w:val="TOC2"/>
            <w:tabs>
              <w:tab w:val="left" w:pos="660"/>
              <w:tab w:val="right" w:leader="dot" w:pos="9912"/>
            </w:tabs>
            <w:rPr>
              <w:rFonts w:eastAsiaTheme="minorEastAsia"/>
              <w:noProof/>
            </w:rPr>
          </w:pPr>
          <w:hyperlink w:anchor="_Toc532914310" w:history="1">
            <w:r w:rsidR="0014182D" w:rsidRPr="0071262B">
              <w:rPr>
                <w:rStyle w:val="Hyperlink"/>
                <w:rFonts w:ascii="Times New Roman" w:hAnsi="Times New Roman" w:cs="Times New Roman"/>
                <w:noProof/>
              </w:rPr>
              <w:t>5.</w:t>
            </w:r>
            <w:r w:rsidR="0014182D">
              <w:rPr>
                <w:rFonts w:eastAsiaTheme="minorEastAsia"/>
                <w:noProof/>
              </w:rPr>
              <w:tab/>
            </w:r>
            <w:r w:rsidR="0014182D" w:rsidRPr="0071262B">
              <w:rPr>
                <w:rStyle w:val="Hyperlink"/>
                <w:rFonts w:ascii="Times New Roman" w:hAnsi="Times New Roman" w:cs="Times New Roman"/>
                <w:noProof/>
              </w:rPr>
              <w:t>Màn hình câu chuyện</w:t>
            </w:r>
            <w:r w:rsidR="0014182D">
              <w:rPr>
                <w:noProof/>
                <w:webHidden/>
              </w:rPr>
              <w:tab/>
            </w:r>
            <w:r w:rsidR="0014182D">
              <w:rPr>
                <w:noProof/>
                <w:webHidden/>
              </w:rPr>
              <w:fldChar w:fldCharType="begin"/>
            </w:r>
            <w:r w:rsidR="0014182D">
              <w:rPr>
                <w:noProof/>
                <w:webHidden/>
              </w:rPr>
              <w:instrText xml:space="preserve"> PAGEREF _Toc532914310 \h </w:instrText>
            </w:r>
            <w:r w:rsidR="0014182D">
              <w:rPr>
                <w:noProof/>
                <w:webHidden/>
              </w:rPr>
            </w:r>
            <w:r w:rsidR="0014182D">
              <w:rPr>
                <w:noProof/>
                <w:webHidden/>
              </w:rPr>
              <w:fldChar w:fldCharType="separate"/>
            </w:r>
            <w:r w:rsidR="0014182D">
              <w:rPr>
                <w:noProof/>
                <w:webHidden/>
              </w:rPr>
              <w:t>10</w:t>
            </w:r>
            <w:r w:rsidR="0014182D">
              <w:rPr>
                <w:noProof/>
                <w:webHidden/>
              </w:rPr>
              <w:fldChar w:fldCharType="end"/>
            </w:r>
          </w:hyperlink>
        </w:p>
        <w:p w14:paraId="3FE55158" w14:textId="4CB42819" w:rsidR="0014182D" w:rsidRDefault="007A1806">
          <w:pPr>
            <w:pStyle w:val="TOC2"/>
            <w:tabs>
              <w:tab w:val="left" w:pos="660"/>
              <w:tab w:val="right" w:leader="dot" w:pos="9912"/>
            </w:tabs>
            <w:rPr>
              <w:rFonts w:eastAsiaTheme="minorEastAsia"/>
              <w:noProof/>
            </w:rPr>
          </w:pPr>
          <w:hyperlink w:anchor="_Toc532914311" w:history="1">
            <w:r w:rsidR="0014182D" w:rsidRPr="0071262B">
              <w:rPr>
                <w:rStyle w:val="Hyperlink"/>
                <w:rFonts w:ascii="Times New Roman" w:hAnsi="Times New Roman" w:cs="Times New Roman"/>
                <w:noProof/>
              </w:rPr>
              <w:t>6.</w:t>
            </w:r>
            <w:r w:rsidR="0014182D">
              <w:rPr>
                <w:rFonts w:eastAsiaTheme="minorEastAsia"/>
                <w:noProof/>
              </w:rPr>
              <w:tab/>
            </w:r>
            <w:r w:rsidR="0014182D" w:rsidRPr="0071262B">
              <w:rPr>
                <w:rStyle w:val="Hyperlink"/>
                <w:rFonts w:ascii="Times New Roman" w:hAnsi="Times New Roman" w:cs="Times New Roman"/>
                <w:noProof/>
              </w:rPr>
              <w:t>Màn hình Rạp phim của tớ</w:t>
            </w:r>
            <w:r w:rsidR="0014182D">
              <w:rPr>
                <w:noProof/>
                <w:webHidden/>
              </w:rPr>
              <w:tab/>
            </w:r>
            <w:r w:rsidR="0014182D">
              <w:rPr>
                <w:noProof/>
                <w:webHidden/>
              </w:rPr>
              <w:fldChar w:fldCharType="begin"/>
            </w:r>
            <w:r w:rsidR="0014182D">
              <w:rPr>
                <w:noProof/>
                <w:webHidden/>
              </w:rPr>
              <w:instrText xml:space="preserve"> PAGEREF _Toc532914311 \h </w:instrText>
            </w:r>
            <w:r w:rsidR="0014182D">
              <w:rPr>
                <w:noProof/>
                <w:webHidden/>
              </w:rPr>
            </w:r>
            <w:r w:rsidR="0014182D">
              <w:rPr>
                <w:noProof/>
                <w:webHidden/>
              </w:rPr>
              <w:fldChar w:fldCharType="separate"/>
            </w:r>
            <w:r w:rsidR="0014182D">
              <w:rPr>
                <w:noProof/>
                <w:webHidden/>
              </w:rPr>
              <w:t>13</w:t>
            </w:r>
            <w:r w:rsidR="0014182D">
              <w:rPr>
                <w:noProof/>
                <w:webHidden/>
              </w:rPr>
              <w:fldChar w:fldCharType="end"/>
            </w:r>
          </w:hyperlink>
        </w:p>
        <w:p w14:paraId="5B6E6EB7" w14:textId="541C5CF9" w:rsidR="0014182D" w:rsidRDefault="007A1806">
          <w:pPr>
            <w:pStyle w:val="TOC2"/>
            <w:tabs>
              <w:tab w:val="left" w:pos="660"/>
              <w:tab w:val="right" w:leader="dot" w:pos="9912"/>
            </w:tabs>
            <w:rPr>
              <w:rFonts w:eastAsiaTheme="minorEastAsia"/>
              <w:noProof/>
            </w:rPr>
          </w:pPr>
          <w:hyperlink w:anchor="_Toc532914312" w:history="1">
            <w:r w:rsidR="0014182D" w:rsidRPr="0071262B">
              <w:rPr>
                <w:rStyle w:val="Hyperlink"/>
                <w:rFonts w:ascii="Times New Roman" w:hAnsi="Times New Roman" w:cs="Times New Roman"/>
                <w:noProof/>
              </w:rPr>
              <w:t>9.</w:t>
            </w:r>
            <w:r w:rsidR="0014182D">
              <w:rPr>
                <w:rFonts w:eastAsiaTheme="minorEastAsia"/>
                <w:noProof/>
              </w:rPr>
              <w:tab/>
            </w:r>
            <w:r w:rsidR="0014182D" w:rsidRPr="0071262B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Đăng ký trẻ</w:t>
            </w:r>
            <w:r w:rsidR="0014182D">
              <w:rPr>
                <w:noProof/>
                <w:webHidden/>
              </w:rPr>
              <w:tab/>
            </w:r>
            <w:r w:rsidR="0014182D">
              <w:rPr>
                <w:noProof/>
                <w:webHidden/>
              </w:rPr>
              <w:fldChar w:fldCharType="begin"/>
            </w:r>
            <w:r w:rsidR="0014182D">
              <w:rPr>
                <w:noProof/>
                <w:webHidden/>
              </w:rPr>
              <w:instrText xml:space="preserve"> PAGEREF _Toc532914312 \h </w:instrText>
            </w:r>
            <w:r w:rsidR="0014182D">
              <w:rPr>
                <w:noProof/>
                <w:webHidden/>
              </w:rPr>
            </w:r>
            <w:r w:rsidR="0014182D">
              <w:rPr>
                <w:noProof/>
                <w:webHidden/>
              </w:rPr>
              <w:fldChar w:fldCharType="separate"/>
            </w:r>
            <w:r w:rsidR="0014182D">
              <w:rPr>
                <w:noProof/>
                <w:webHidden/>
              </w:rPr>
              <w:t>16</w:t>
            </w:r>
            <w:r w:rsidR="0014182D">
              <w:rPr>
                <w:noProof/>
                <w:webHidden/>
              </w:rPr>
              <w:fldChar w:fldCharType="end"/>
            </w:r>
          </w:hyperlink>
        </w:p>
        <w:p w14:paraId="369A42D7" w14:textId="4DF0F8F3" w:rsidR="0014182D" w:rsidRDefault="007A1806">
          <w:pPr>
            <w:pStyle w:val="TOC2"/>
            <w:tabs>
              <w:tab w:val="left" w:pos="880"/>
              <w:tab w:val="right" w:leader="dot" w:pos="9912"/>
            </w:tabs>
            <w:rPr>
              <w:rFonts w:eastAsiaTheme="minorEastAsia"/>
              <w:noProof/>
            </w:rPr>
          </w:pPr>
          <w:hyperlink w:anchor="_Toc532914313" w:history="1">
            <w:r w:rsidR="0014182D" w:rsidRPr="0071262B">
              <w:rPr>
                <w:rStyle w:val="Hyperlink"/>
                <w:rFonts w:ascii="Times New Roman" w:hAnsi="Times New Roman" w:cs="Times New Roman"/>
                <w:noProof/>
              </w:rPr>
              <w:t>10.</w:t>
            </w:r>
            <w:r w:rsidR="0014182D">
              <w:rPr>
                <w:rFonts w:eastAsiaTheme="minorEastAsia"/>
                <w:noProof/>
              </w:rPr>
              <w:tab/>
            </w:r>
            <w:r w:rsidR="0014182D" w:rsidRPr="0071262B">
              <w:rPr>
                <w:rStyle w:val="Hyperlink"/>
                <w:rFonts w:ascii="Times New Roman" w:hAnsi="Times New Roman" w:cs="Times New Roman"/>
                <w:noProof/>
              </w:rPr>
              <w:t>Tìm kiếm hồ sơ trẻ</w:t>
            </w:r>
            <w:r w:rsidR="0014182D">
              <w:rPr>
                <w:noProof/>
                <w:webHidden/>
              </w:rPr>
              <w:tab/>
            </w:r>
            <w:r w:rsidR="0014182D">
              <w:rPr>
                <w:noProof/>
                <w:webHidden/>
              </w:rPr>
              <w:fldChar w:fldCharType="begin"/>
            </w:r>
            <w:r w:rsidR="0014182D">
              <w:rPr>
                <w:noProof/>
                <w:webHidden/>
              </w:rPr>
              <w:instrText xml:space="preserve"> PAGEREF _Toc532914313 \h </w:instrText>
            </w:r>
            <w:r w:rsidR="0014182D">
              <w:rPr>
                <w:noProof/>
                <w:webHidden/>
              </w:rPr>
            </w:r>
            <w:r w:rsidR="0014182D">
              <w:rPr>
                <w:noProof/>
                <w:webHidden/>
              </w:rPr>
              <w:fldChar w:fldCharType="separate"/>
            </w:r>
            <w:r w:rsidR="0014182D">
              <w:rPr>
                <w:noProof/>
                <w:webHidden/>
              </w:rPr>
              <w:t>19</w:t>
            </w:r>
            <w:r w:rsidR="0014182D">
              <w:rPr>
                <w:noProof/>
                <w:webHidden/>
              </w:rPr>
              <w:fldChar w:fldCharType="end"/>
            </w:r>
          </w:hyperlink>
        </w:p>
        <w:p w14:paraId="5702FC35" w14:textId="1F5E9240" w:rsidR="0014182D" w:rsidRDefault="007A1806">
          <w:pPr>
            <w:pStyle w:val="TOC2"/>
            <w:tabs>
              <w:tab w:val="left" w:pos="880"/>
              <w:tab w:val="right" w:leader="dot" w:pos="9912"/>
            </w:tabs>
            <w:rPr>
              <w:rFonts w:eastAsiaTheme="minorEastAsia"/>
              <w:noProof/>
            </w:rPr>
          </w:pPr>
          <w:hyperlink w:anchor="_Toc532914314" w:history="1">
            <w:r w:rsidR="0014182D" w:rsidRPr="0071262B">
              <w:rPr>
                <w:rStyle w:val="Hyperlink"/>
                <w:rFonts w:ascii="Times New Roman" w:hAnsi="Times New Roman" w:cs="Times New Roman"/>
                <w:noProof/>
              </w:rPr>
              <w:t>11.</w:t>
            </w:r>
            <w:r w:rsidR="0014182D">
              <w:rPr>
                <w:rFonts w:eastAsiaTheme="minorEastAsia"/>
                <w:noProof/>
              </w:rPr>
              <w:tab/>
            </w:r>
            <w:r w:rsidR="0014182D" w:rsidRPr="0071262B">
              <w:rPr>
                <w:rStyle w:val="Hyperlink"/>
                <w:rFonts w:ascii="Times New Roman" w:hAnsi="Times New Roman" w:cs="Times New Roman"/>
                <w:noProof/>
              </w:rPr>
              <w:t>Cập nhật</w:t>
            </w:r>
            <w:r w:rsidR="0014182D" w:rsidRPr="0071262B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tình trạng trẻ</w:t>
            </w:r>
            <w:r w:rsidR="0014182D">
              <w:rPr>
                <w:noProof/>
                <w:webHidden/>
              </w:rPr>
              <w:tab/>
            </w:r>
            <w:r w:rsidR="0014182D">
              <w:rPr>
                <w:noProof/>
                <w:webHidden/>
              </w:rPr>
              <w:fldChar w:fldCharType="begin"/>
            </w:r>
            <w:r w:rsidR="0014182D">
              <w:rPr>
                <w:noProof/>
                <w:webHidden/>
              </w:rPr>
              <w:instrText xml:space="preserve"> PAGEREF _Toc532914314 \h </w:instrText>
            </w:r>
            <w:r w:rsidR="0014182D">
              <w:rPr>
                <w:noProof/>
                <w:webHidden/>
              </w:rPr>
            </w:r>
            <w:r w:rsidR="0014182D">
              <w:rPr>
                <w:noProof/>
                <w:webHidden/>
              </w:rPr>
              <w:fldChar w:fldCharType="separate"/>
            </w:r>
            <w:r w:rsidR="0014182D">
              <w:rPr>
                <w:noProof/>
                <w:webHidden/>
              </w:rPr>
              <w:t>21</w:t>
            </w:r>
            <w:r w:rsidR="0014182D">
              <w:rPr>
                <w:noProof/>
                <w:webHidden/>
              </w:rPr>
              <w:fldChar w:fldCharType="end"/>
            </w:r>
          </w:hyperlink>
        </w:p>
        <w:p w14:paraId="07C551DC" w14:textId="743C2AB6" w:rsidR="00B95AC0" w:rsidRDefault="00B95AC0" w:rsidP="006273E1">
          <w:pPr>
            <w:jc w:val="both"/>
          </w:pPr>
          <w:r w:rsidRPr="004204DE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37E22549" w14:textId="7AE35646" w:rsidR="004838AE" w:rsidRDefault="004838A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7E71B795" w14:textId="77777777" w:rsidR="00BA7CAD" w:rsidRDefault="00BA7CAD" w:rsidP="00BA3ED0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0ADE3CEB" w14:textId="4B0D54E5" w:rsidR="00BA7CAD" w:rsidRPr="003E3251" w:rsidRDefault="00BA7CAD" w:rsidP="00D36A65">
      <w:pPr>
        <w:pStyle w:val="ListParagraph"/>
        <w:numPr>
          <w:ilvl w:val="0"/>
          <w:numId w:val="33"/>
        </w:numPr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0" w:name="_Toc532914305"/>
      <w:r w:rsidRPr="003E3251">
        <w:rPr>
          <w:rFonts w:ascii="Times New Roman" w:hAnsi="Times New Roman" w:cs="Times New Roman"/>
          <w:b/>
          <w:sz w:val="26"/>
          <w:szCs w:val="26"/>
        </w:rPr>
        <w:t xml:space="preserve">Giao diện </w:t>
      </w:r>
      <w:r w:rsidR="001946D1">
        <w:rPr>
          <w:rFonts w:ascii="Times New Roman" w:hAnsi="Times New Roman" w:cs="Times New Roman"/>
          <w:b/>
          <w:sz w:val="26"/>
          <w:szCs w:val="26"/>
          <w:lang w:val="vi-VN"/>
        </w:rPr>
        <w:t>chức năng</w:t>
      </w:r>
      <w:r w:rsidR="00101CA7">
        <w:rPr>
          <w:rFonts w:ascii="Times New Roman" w:hAnsi="Times New Roman" w:cs="Times New Roman"/>
          <w:b/>
          <w:sz w:val="26"/>
          <w:szCs w:val="26"/>
          <w:lang w:val="vi-VN"/>
        </w:rPr>
        <w:t>.</w:t>
      </w:r>
      <w:bookmarkEnd w:id="0"/>
    </w:p>
    <w:p w14:paraId="0AD3AE29" w14:textId="40EEE22C" w:rsidR="00BA7CAD" w:rsidRPr="00AC2BF4" w:rsidRDefault="009047E5" w:rsidP="00BA3ED0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1" w:name="_Toc532914306"/>
      <w:r>
        <w:rPr>
          <w:rFonts w:ascii="Times New Roman" w:hAnsi="Times New Roman" w:cs="Times New Roman"/>
          <w:sz w:val="26"/>
          <w:szCs w:val="26"/>
        </w:rPr>
        <w:t>Giao diện màn hình chính</w:t>
      </w:r>
      <w:bookmarkEnd w:id="1"/>
    </w:p>
    <w:p w14:paraId="5B34790C" w14:textId="1480004E" w:rsidR="009047E5" w:rsidRDefault="009047E5" w:rsidP="009047E5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Bao gồm:</w:t>
      </w:r>
    </w:p>
    <w:p w14:paraId="0D985D5F" w14:textId="00B3E898" w:rsidR="009047E5" w:rsidRDefault="009047E5" w:rsidP="009047E5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Chức năng đăng nhập</w:t>
      </w:r>
    </w:p>
    <w:p w14:paraId="2942BF5C" w14:textId="2AE8CAA7" w:rsidR="009047E5" w:rsidRDefault="009047E5" w:rsidP="009047E5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Báo cáo khẩn cấ</w:t>
      </w:r>
      <w:r w:rsidR="005470E0">
        <w:rPr>
          <w:rFonts w:ascii="Times New Roman" w:hAnsi="Times New Roman" w:cs="Times New Roman"/>
          <w:sz w:val="26"/>
          <w:szCs w:val="26"/>
        </w:rPr>
        <w:t>p: tố cáo</w:t>
      </w:r>
      <w:r>
        <w:rPr>
          <w:rFonts w:ascii="Times New Roman" w:hAnsi="Times New Roman" w:cs="Times New Roman"/>
          <w:sz w:val="26"/>
          <w:szCs w:val="26"/>
        </w:rPr>
        <w:t xml:space="preserve"> qua app, gọi điện cho công an 113 và gọi điện cho tổng đài 111</w:t>
      </w:r>
    </w:p>
    <w:p w14:paraId="31C2AE1E" w14:textId="1E31F44D" w:rsidR="009047E5" w:rsidRDefault="009047E5" w:rsidP="009047E5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Thế giới an toàn: Vào nội dung của app</w:t>
      </w:r>
    </w:p>
    <w:p w14:paraId="7D75EEBF" w14:textId="61A7AEB3" w:rsidR="009047E5" w:rsidRDefault="00252FCC" w:rsidP="009047E5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8E5EE7A" wp14:editId="0A026BFB">
            <wp:extent cx="3911600" cy="6548863"/>
            <wp:effectExtent l="19050" t="19050" r="12700" b="234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in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3063" cy="65513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AF1DB8" w14:textId="77777777" w:rsidR="001C1B4A" w:rsidRPr="009047E5" w:rsidRDefault="001C1B4A" w:rsidP="009047E5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</w:p>
    <w:p w14:paraId="550C56EF" w14:textId="7CA9FBD8" w:rsidR="00BA7CAD" w:rsidRDefault="0014441F" w:rsidP="00BA3ED0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2" w:name="_Toc532914307"/>
      <w:r>
        <w:rPr>
          <w:rFonts w:ascii="Times New Roman" w:hAnsi="Times New Roman" w:cs="Times New Roman"/>
          <w:sz w:val="26"/>
          <w:szCs w:val="26"/>
        </w:rPr>
        <w:lastRenderedPageBreak/>
        <w:t>Tố cáo hành vi</w:t>
      </w:r>
      <w:bookmarkEnd w:id="2"/>
    </w:p>
    <w:p w14:paraId="67B271B8" w14:textId="7116AE1E" w:rsidR="00BA7CAD" w:rsidRDefault="0014441F" w:rsidP="0014441F">
      <w:pPr>
        <w:tabs>
          <w:tab w:val="left" w:pos="1764"/>
        </w:tabs>
        <w:jc w:val="center"/>
        <w:rPr>
          <w:rFonts w:ascii="Times New Roman" w:hAnsi="Times New Roman" w:cs="Times New Roman"/>
          <w:sz w:val="26"/>
          <w:szCs w:val="26"/>
        </w:rPr>
      </w:pPr>
      <w:del w:id="3" w:author="thangvq206@gmail.com" w:date="2019-01-03T14:07:00Z">
        <w:r w:rsidDel="00377B40">
          <w:rPr>
            <w:rFonts w:ascii="Times New Roman" w:hAnsi="Times New Roman" w:cs="Times New Roman"/>
            <w:noProof/>
            <w:sz w:val="26"/>
            <w:szCs w:val="26"/>
            <w:rPrChange w:id="4" w:author="Unknown">
              <w:rPr>
                <w:noProof/>
              </w:rPr>
            </w:rPrChange>
          </w:rPr>
          <w:drawing>
            <wp:inline distT="0" distB="0" distL="0" distR="0" wp14:anchorId="35839059" wp14:editId="09E54203">
              <wp:extent cx="4373880" cy="7322820"/>
              <wp:effectExtent l="19050" t="19050" r="26670" b="11430"/>
              <wp:docPr id="15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" name="Andanh.jpg"/>
                      <pic:cNvPicPr/>
                    </pic:nvPicPr>
                    <pic:blipFill>
                      <a:blip r:embed="rId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73880" cy="7322820"/>
                      </a:xfrm>
                      <a:prstGeom prst="rect">
                        <a:avLst/>
                      </a:prstGeom>
                      <a:ln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</a:ln>
                    </pic:spPr>
                  </pic:pic>
                </a:graphicData>
              </a:graphic>
            </wp:inline>
          </w:drawing>
        </w:r>
      </w:del>
      <w:ins w:id="5" w:author="thangvq206@gmail.com" w:date="2019-01-03T14:56:00Z">
        <w:r w:rsidR="004A7EA3">
          <w:rPr>
            <w:rFonts w:ascii="Times New Roman" w:hAnsi="Times New Roman" w:cs="Times New Roman"/>
            <w:noProof/>
            <w:sz w:val="26"/>
            <w:szCs w:val="26"/>
          </w:rPr>
          <w:drawing>
            <wp:inline distT="0" distB="0" distL="0" distR="0" wp14:anchorId="0E22A345" wp14:editId="1418EEBE">
              <wp:extent cx="4373880" cy="7322820"/>
              <wp:effectExtent l="0" t="0" r="7620" b="0"/>
              <wp:docPr id="22" name="Picture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2" name="Andanh.jpg"/>
                      <pic:cNvPicPr/>
                    </pic:nvPicPr>
                    <pic:blipFill>
                      <a:blip r:embed="rId1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73880" cy="73228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FD93E5B" w14:textId="5B4C71F4" w:rsidR="00CB20E2" w:rsidRDefault="00CB20E2" w:rsidP="00BA7CAD">
      <w:pPr>
        <w:rPr>
          <w:rFonts w:ascii="Times New Roman" w:hAnsi="Times New Roman" w:cs="Times New Roman"/>
          <w:sz w:val="26"/>
          <w:szCs w:val="26"/>
        </w:rPr>
      </w:pPr>
    </w:p>
    <w:p w14:paraId="1539AE03" w14:textId="1EBC7336" w:rsidR="00CB20E2" w:rsidRDefault="00CB20E2" w:rsidP="00BA7CAD">
      <w:pPr>
        <w:rPr>
          <w:rFonts w:ascii="Times New Roman" w:hAnsi="Times New Roman" w:cs="Times New Roman"/>
          <w:sz w:val="26"/>
          <w:szCs w:val="26"/>
        </w:rPr>
      </w:pPr>
    </w:p>
    <w:p w14:paraId="6950AB3F" w14:textId="77777777" w:rsidR="0014441F" w:rsidRDefault="0014441F" w:rsidP="0014441F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56C68599" w14:textId="6301A9D8" w:rsidR="0014441F" w:rsidRDefault="00582F7A" w:rsidP="0014441F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del w:id="6" w:author="thangvq206@gmail.com" w:date="2019-01-03T14:08:00Z">
        <w:r w:rsidDel="00377B40">
          <w:rPr>
            <w:rFonts w:ascii="Times New Roman" w:hAnsi="Times New Roman" w:cs="Times New Roman"/>
            <w:noProof/>
            <w:sz w:val="26"/>
            <w:szCs w:val="26"/>
            <w:rPrChange w:id="7" w:author="Unknown">
              <w:rPr>
                <w:noProof/>
              </w:rPr>
            </w:rPrChange>
          </w:rPr>
          <w:lastRenderedPageBreak/>
          <w:drawing>
            <wp:inline distT="0" distB="0" distL="0" distR="0" wp14:anchorId="042C9471" wp14:editId="51DDB715">
              <wp:extent cx="4373880" cy="7322820"/>
              <wp:effectExtent l="19050" t="19050" r="26670" b="1143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Baocaothongtintre.jpg"/>
                      <pic:cNvPicPr/>
                    </pic:nvPicPr>
                    <pic:blipFill>
                      <a:blip r:embed="rId1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73880" cy="7322820"/>
                      </a:xfrm>
                      <a:prstGeom prst="rect">
                        <a:avLst/>
                      </a:prstGeom>
                      <a:ln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</a:ln>
                    </pic:spPr>
                  </pic:pic>
                </a:graphicData>
              </a:graphic>
            </wp:inline>
          </w:drawing>
        </w:r>
      </w:del>
    </w:p>
    <w:p w14:paraId="0C4D0CFD" w14:textId="41C584E2" w:rsidR="0014441F" w:rsidRDefault="00582F7A" w:rsidP="0014441F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del w:id="8" w:author="thangvq206@gmail.com" w:date="2019-01-03T14:08:00Z">
        <w:r w:rsidDel="00377B40">
          <w:rPr>
            <w:rFonts w:ascii="Times New Roman" w:hAnsi="Times New Roman" w:cs="Times New Roman"/>
            <w:noProof/>
            <w:sz w:val="26"/>
            <w:szCs w:val="26"/>
            <w:rPrChange w:id="9" w:author="Unknown">
              <w:rPr>
                <w:noProof/>
              </w:rPr>
            </w:rPrChange>
          </w:rPr>
          <w:drawing>
            <wp:inline distT="0" distB="0" distL="0" distR="0" wp14:anchorId="405F2A33" wp14:editId="5187AD4A">
              <wp:extent cx="4373880" cy="7322820"/>
              <wp:effectExtent l="19050" t="19050" r="26670" b="11430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" name="Thongtincuthetre.jpg"/>
                      <pic:cNvPicPr/>
                    </pic:nvPicPr>
                    <pic:blipFill>
                      <a:blip r:embed="rId1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73880" cy="7322820"/>
                      </a:xfrm>
                      <a:prstGeom prst="rect">
                        <a:avLst/>
                      </a:prstGeom>
                      <a:ln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</a:ln>
                    </pic:spPr>
                  </pic:pic>
                </a:graphicData>
              </a:graphic>
            </wp:inline>
          </w:drawing>
        </w:r>
      </w:del>
    </w:p>
    <w:p w14:paraId="15A9C113" w14:textId="69F975EE" w:rsidR="0014441F" w:rsidRDefault="00582F7A" w:rsidP="0014441F">
      <w:pPr>
        <w:pStyle w:val="ListParagraph"/>
        <w:jc w:val="center"/>
        <w:rPr>
          <w:ins w:id="10" w:author="thangvq206@gmail.com" w:date="2019-01-03T14:08:00Z"/>
          <w:rFonts w:ascii="Times New Roman" w:hAnsi="Times New Roman" w:cs="Times New Roman"/>
          <w:sz w:val="26"/>
          <w:szCs w:val="26"/>
        </w:rPr>
      </w:pPr>
      <w:del w:id="11" w:author="thangvq206@gmail.com" w:date="2019-01-03T14:08:00Z">
        <w:r w:rsidDel="00377B40">
          <w:rPr>
            <w:rFonts w:ascii="Times New Roman" w:hAnsi="Times New Roman" w:cs="Times New Roman"/>
            <w:noProof/>
            <w:sz w:val="26"/>
            <w:szCs w:val="26"/>
            <w:rPrChange w:id="12" w:author="Unknown">
              <w:rPr>
                <w:noProof/>
              </w:rPr>
            </w:rPrChange>
          </w:rPr>
          <w:drawing>
            <wp:inline distT="0" distB="0" distL="0" distR="0" wp14:anchorId="3FCA10AE" wp14:editId="420DEC21">
              <wp:extent cx="4373880" cy="7322820"/>
              <wp:effectExtent l="19050" t="19050" r="26670" b="11430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thongtinnguoibaocao.jpg"/>
                      <pic:cNvPicPr/>
                    </pic:nvPicPr>
                    <pic:blipFill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73880" cy="7322820"/>
                      </a:xfrm>
                      <a:prstGeom prst="rect">
                        <a:avLst/>
                      </a:prstGeom>
                      <a:ln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</a:ln>
                    </pic:spPr>
                  </pic:pic>
                </a:graphicData>
              </a:graphic>
            </wp:inline>
          </w:drawing>
        </w:r>
      </w:del>
      <w:ins w:id="13" w:author="thangvq206@gmail.com" w:date="2019-01-03T14:56:00Z">
        <w:r w:rsidR="004A7EA3">
          <w:rPr>
            <w:rFonts w:ascii="Times New Roman" w:hAnsi="Times New Roman" w:cs="Times New Roman"/>
            <w:noProof/>
            <w:sz w:val="26"/>
            <w:szCs w:val="26"/>
          </w:rPr>
          <w:drawing>
            <wp:inline distT="0" distB="0" distL="0" distR="0" wp14:anchorId="222E0AFF" wp14:editId="738D462D">
              <wp:extent cx="4373880" cy="7330440"/>
              <wp:effectExtent l="19050" t="19050" r="26670" b="22860"/>
              <wp:docPr id="23" name="Picture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3" name="Baocaothongtintre1.jpg"/>
                      <pic:cNvPicPr/>
                    </pic:nvPicPr>
                    <pic:blipFill>
                      <a:blip r:embed="rId1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73880" cy="7330440"/>
                      </a:xfrm>
                      <a:prstGeom prst="rect">
                        <a:avLst/>
                      </a:prstGeom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74DC95CB" w14:textId="27D12A5C" w:rsidR="00377B40" w:rsidRDefault="004A7EA3" w:rsidP="0014441F">
      <w:pPr>
        <w:pStyle w:val="ListParagraph"/>
        <w:jc w:val="center"/>
        <w:rPr>
          <w:ins w:id="14" w:author="thangvq206@gmail.com" w:date="2019-01-03T14:09:00Z"/>
          <w:rFonts w:ascii="Times New Roman" w:hAnsi="Times New Roman" w:cs="Times New Roman"/>
          <w:sz w:val="26"/>
          <w:szCs w:val="26"/>
        </w:rPr>
      </w:pPr>
      <w:ins w:id="15" w:author="thangvq206@gmail.com" w:date="2019-01-03T14:56:00Z">
        <w:r>
          <w:rPr>
            <w:rFonts w:ascii="Times New Roman" w:hAnsi="Times New Roman" w:cs="Times New Roman"/>
            <w:noProof/>
            <w:sz w:val="26"/>
            <w:szCs w:val="26"/>
          </w:rPr>
          <w:lastRenderedPageBreak/>
          <w:drawing>
            <wp:inline distT="0" distB="0" distL="0" distR="0" wp14:anchorId="1E52C14C" wp14:editId="6743F4F0">
              <wp:extent cx="4434840" cy="7330440"/>
              <wp:effectExtent l="19050" t="19050" r="22860" b="22860"/>
              <wp:docPr id="24" name="Picture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4" name="Baocaothongtintre2.jpg"/>
                      <pic:cNvPicPr/>
                    </pic:nvPicPr>
                    <pic:blipFill>
                      <a:blip r:embed="rId1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34840" cy="7330440"/>
                      </a:xfrm>
                      <a:prstGeom prst="rect">
                        <a:avLst/>
                      </a:prstGeom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52041DB6" w14:textId="14B99C9B" w:rsidR="00377B40" w:rsidRDefault="004A7EA3" w:rsidP="0014441F">
      <w:pPr>
        <w:pStyle w:val="ListParagraph"/>
        <w:jc w:val="center"/>
        <w:rPr>
          <w:ins w:id="16" w:author="thangvq206@gmail.com" w:date="2019-01-03T14:10:00Z"/>
          <w:rFonts w:ascii="Times New Roman" w:hAnsi="Times New Roman" w:cs="Times New Roman"/>
          <w:sz w:val="26"/>
          <w:szCs w:val="26"/>
        </w:rPr>
      </w:pPr>
      <w:ins w:id="17" w:author="thangvq206@gmail.com" w:date="2019-01-03T14:57:00Z">
        <w:r>
          <w:rPr>
            <w:rFonts w:ascii="Times New Roman" w:hAnsi="Times New Roman" w:cs="Times New Roman"/>
            <w:noProof/>
            <w:sz w:val="26"/>
            <w:szCs w:val="26"/>
          </w:rPr>
          <w:lastRenderedPageBreak/>
          <w:drawing>
            <wp:inline distT="0" distB="0" distL="0" distR="0" wp14:anchorId="2FB9AA32" wp14:editId="59EFF8CF">
              <wp:extent cx="4373880" cy="7345680"/>
              <wp:effectExtent l="19050" t="19050" r="26670" b="26670"/>
              <wp:docPr id="26" name="Picture 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6" name="thongtinthupham.jpg"/>
                      <pic:cNvPicPr/>
                    </pic:nvPicPr>
                    <pic:blipFill>
                      <a:blip r:embed="rId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73880" cy="7345680"/>
                      </a:xfrm>
                      <a:prstGeom prst="rect">
                        <a:avLst/>
                      </a:prstGeom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4480EBB6" w14:textId="27006104" w:rsidR="00377B40" w:rsidRDefault="004A7EA3" w:rsidP="0014441F">
      <w:pPr>
        <w:pStyle w:val="ListParagraph"/>
        <w:jc w:val="center"/>
        <w:rPr>
          <w:ins w:id="18" w:author="thangvq206@gmail.com" w:date="2019-01-03T14:09:00Z"/>
          <w:rFonts w:ascii="Times New Roman" w:hAnsi="Times New Roman" w:cs="Times New Roman"/>
          <w:sz w:val="26"/>
          <w:szCs w:val="26"/>
        </w:rPr>
      </w:pPr>
      <w:ins w:id="19" w:author="thangvq206@gmail.com" w:date="2019-01-03T14:57:00Z">
        <w:r>
          <w:rPr>
            <w:rFonts w:ascii="Times New Roman" w:hAnsi="Times New Roman" w:cs="Times New Roman"/>
            <w:noProof/>
            <w:sz w:val="26"/>
            <w:szCs w:val="26"/>
          </w:rPr>
          <w:lastRenderedPageBreak/>
          <w:drawing>
            <wp:inline distT="0" distB="0" distL="0" distR="0" wp14:anchorId="5496AC9F" wp14:editId="58BB7005">
              <wp:extent cx="4373880" cy="7322820"/>
              <wp:effectExtent l="19050" t="19050" r="26670" b="11430"/>
              <wp:docPr id="27" name="Picture 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7" name="mota.jpg"/>
                      <pic:cNvPicPr/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73880" cy="7322820"/>
                      </a:xfrm>
                      <a:prstGeom prst="rect">
                        <a:avLst/>
                      </a:prstGeom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749036DF" w14:textId="7AD9EF7F" w:rsidR="00377B40" w:rsidRDefault="004A7EA3" w:rsidP="0014441F">
      <w:pPr>
        <w:pStyle w:val="ListParagraph"/>
        <w:jc w:val="center"/>
        <w:rPr>
          <w:ins w:id="20" w:author="thangvq206@gmail.com" w:date="2019-01-03T14:09:00Z"/>
          <w:rFonts w:ascii="Times New Roman" w:hAnsi="Times New Roman" w:cs="Times New Roman"/>
          <w:sz w:val="26"/>
          <w:szCs w:val="26"/>
        </w:rPr>
      </w:pPr>
      <w:ins w:id="21" w:author="thangvq206@gmail.com" w:date="2019-01-03T14:57:00Z">
        <w:r>
          <w:rPr>
            <w:rFonts w:ascii="Times New Roman" w:hAnsi="Times New Roman" w:cs="Times New Roman"/>
            <w:noProof/>
            <w:sz w:val="26"/>
            <w:szCs w:val="26"/>
          </w:rPr>
          <w:lastRenderedPageBreak/>
          <w:drawing>
            <wp:inline distT="0" distB="0" distL="0" distR="0" wp14:anchorId="15C5CE01" wp14:editId="2E443A92">
              <wp:extent cx="4373880" cy="7322820"/>
              <wp:effectExtent l="19050" t="19050" r="26670" b="11430"/>
              <wp:docPr id="28" name="Picture 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8" name="thongtinnguoibaocao.jpg"/>
                      <pic:cNvPicPr/>
                    </pic:nvPicPr>
                    <pic:blipFill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73880" cy="7322820"/>
                      </a:xfrm>
                      <a:prstGeom prst="rect">
                        <a:avLst/>
                      </a:prstGeom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7297DCDA" w14:textId="3542030D" w:rsidR="00377B40" w:rsidRDefault="004A7EA3" w:rsidP="0014441F">
      <w:pPr>
        <w:pStyle w:val="ListParagraph"/>
        <w:jc w:val="center"/>
        <w:rPr>
          <w:ins w:id="22" w:author="thangvq206@gmail.com" w:date="2019-01-03T14:09:00Z"/>
          <w:rFonts w:ascii="Times New Roman" w:hAnsi="Times New Roman" w:cs="Times New Roman"/>
          <w:sz w:val="26"/>
          <w:szCs w:val="26"/>
        </w:rPr>
      </w:pPr>
      <w:ins w:id="23" w:author="thangvq206@gmail.com" w:date="2019-01-03T14:57:00Z">
        <w:r>
          <w:rPr>
            <w:rFonts w:ascii="Times New Roman" w:hAnsi="Times New Roman" w:cs="Times New Roman"/>
            <w:noProof/>
            <w:sz w:val="26"/>
            <w:szCs w:val="26"/>
          </w:rPr>
          <w:lastRenderedPageBreak/>
          <w:drawing>
            <wp:inline distT="0" distB="0" distL="0" distR="0" wp14:anchorId="407BCF55" wp14:editId="6B30D093">
              <wp:extent cx="4373880" cy="7383780"/>
              <wp:effectExtent l="19050" t="19050" r="26670" b="26670"/>
              <wp:docPr id="29" name="Picture 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9" name="reviewBaocao1.jpg"/>
                      <pic:cNvPicPr/>
                    </pic:nvPicPr>
                    <pic:blipFill>
                      <a:blip r:embed="rId1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73880" cy="7383780"/>
                      </a:xfrm>
                      <a:prstGeom prst="rect">
                        <a:avLst/>
                      </a:prstGeom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73246C2A" w14:textId="5F0EE471" w:rsidR="00377B40" w:rsidRDefault="004A7EA3" w:rsidP="0014441F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bookmarkStart w:id="24" w:name="_GoBack"/>
      <w:ins w:id="25" w:author="thangvq206@gmail.com" w:date="2019-01-03T14:58:00Z">
        <w:r>
          <w:rPr>
            <w:rFonts w:ascii="Times New Roman" w:hAnsi="Times New Roman" w:cs="Times New Roman"/>
            <w:noProof/>
            <w:sz w:val="26"/>
            <w:szCs w:val="26"/>
          </w:rPr>
          <w:lastRenderedPageBreak/>
          <w:drawing>
            <wp:inline distT="0" distB="0" distL="0" distR="0" wp14:anchorId="595EB384" wp14:editId="04CB5193">
              <wp:extent cx="4373880" cy="7383780"/>
              <wp:effectExtent l="19050" t="19050" r="26670" b="26670"/>
              <wp:docPr id="32" name="Picture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2" name="reviewBaocao2.jpg"/>
                      <pic:cNvPicPr/>
                    </pic:nvPicPr>
                    <pic:blipFill>
                      <a:blip r:embed="rId2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73880" cy="7383780"/>
                      </a:xfrm>
                      <a:prstGeom prst="rect">
                        <a:avLst/>
                      </a:prstGeom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</wp:inline>
          </w:drawing>
        </w:r>
      </w:ins>
      <w:bookmarkEnd w:id="24"/>
    </w:p>
    <w:p w14:paraId="78CA1078" w14:textId="32BDA1CC" w:rsidR="0014441F" w:rsidRDefault="00377B40" w:rsidP="0014441F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6"/>
          <w:szCs w:val="26"/>
        </w:rPr>
      </w:pPr>
      <w:ins w:id="26" w:author="thangvq206@gmail.com" w:date="2019-01-03T14:11:00Z">
        <w:r>
          <w:rPr>
            <w:rFonts w:ascii="Times New Roman" w:hAnsi="Times New Roman" w:cs="Times New Roman"/>
            <w:sz w:val="26"/>
            <w:szCs w:val="26"/>
          </w:rPr>
          <w:t>Màn hình bắt đầu, thông tin chung về ứng dụng</w:t>
        </w:r>
      </w:ins>
      <w:del w:id="27" w:author="thangvq206@gmail.com" w:date="2019-01-03T14:11:00Z">
        <w:r w:rsidR="0014441F" w:rsidDel="00377B40">
          <w:rPr>
            <w:rFonts w:ascii="Times New Roman" w:hAnsi="Times New Roman" w:cs="Times New Roman"/>
            <w:sz w:val="26"/>
            <w:szCs w:val="26"/>
          </w:rPr>
          <w:delText>Lựa chọn báo cáo ẩn danh hoặc để lại liên lạc</w:delText>
        </w:r>
      </w:del>
    </w:p>
    <w:p w14:paraId="6713AD9E" w14:textId="0AACA8D2" w:rsidR="0014441F" w:rsidRDefault="0014441F" w:rsidP="0014441F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Màn hình nhập thông tin về trẻ bị xâm hại</w:t>
      </w:r>
    </w:p>
    <w:p w14:paraId="048202A8" w14:textId="1A7CB864" w:rsidR="0014441F" w:rsidDel="00377B40" w:rsidRDefault="0014441F">
      <w:pPr>
        <w:pStyle w:val="ListParagraph"/>
        <w:numPr>
          <w:ilvl w:val="0"/>
          <w:numId w:val="38"/>
        </w:numPr>
        <w:rPr>
          <w:del w:id="28" w:author="thangvq206@gmail.com" w:date="2019-01-03T14:11:00Z"/>
          <w:rFonts w:ascii="Times New Roman" w:hAnsi="Times New Roman" w:cs="Times New Roman"/>
          <w:sz w:val="26"/>
          <w:szCs w:val="26"/>
        </w:rPr>
        <w:pPrChange w:id="29" w:author="thangvq206@gmail.com" w:date="2019-01-03T14:11:00Z">
          <w:pPr>
            <w:ind w:left="360"/>
          </w:pPr>
        </w:pPrChange>
      </w:pPr>
      <w:del w:id="30" w:author="thangvq206@gmail.com" w:date="2019-01-03T14:11:00Z">
        <w:r w:rsidDel="00377B40">
          <w:rPr>
            <w:rFonts w:ascii="Times New Roman" w:hAnsi="Times New Roman" w:cs="Times New Roman"/>
            <w:sz w:val="26"/>
            <w:szCs w:val="26"/>
          </w:rPr>
          <w:delText>Nhập thông tin về người báo cáo nếu không chọn ẩn danh</w:delText>
        </w:r>
      </w:del>
      <w:ins w:id="31" w:author="thangvq206@gmail.com" w:date="2019-01-03T14:11:00Z">
        <w:r w:rsidR="00377B40">
          <w:rPr>
            <w:rFonts w:ascii="Times New Roman" w:hAnsi="Times New Roman" w:cs="Times New Roman"/>
            <w:sz w:val="26"/>
            <w:szCs w:val="26"/>
          </w:rPr>
          <w:t>Nhập thông tin về nghi phạm</w:t>
        </w:r>
      </w:ins>
    </w:p>
    <w:p w14:paraId="7AB5231E" w14:textId="77777777" w:rsidR="00377B40" w:rsidRDefault="00377B40">
      <w:pPr>
        <w:pStyle w:val="ListParagraph"/>
        <w:rPr>
          <w:ins w:id="32" w:author="thangvq206@gmail.com" w:date="2019-01-03T14:11:00Z"/>
          <w:rFonts w:ascii="Times New Roman" w:hAnsi="Times New Roman" w:cs="Times New Roman"/>
          <w:sz w:val="26"/>
          <w:szCs w:val="26"/>
        </w:rPr>
        <w:pPrChange w:id="33" w:author="thangvq206@gmail.com" w:date="2019-01-03T14:11:00Z">
          <w:pPr>
            <w:pStyle w:val="ListParagraph"/>
            <w:numPr>
              <w:numId w:val="38"/>
            </w:numPr>
            <w:ind w:hanging="360"/>
          </w:pPr>
        </w:pPrChange>
      </w:pPr>
    </w:p>
    <w:p w14:paraId="6C58CBC8" w14:textId="77777777" w:rsidR="00377B40" w:rsidRDefault="00377B40">
      <w:pPr>
        <w:pStyle w:val="ListParagraph"/>
        <w:numPr>
          <w:ilvl w:val="0"/>
          <w:numId w:val="38"/>
        </w:numPr>
        <w:rPr>
          <w:ins w:id="34" w:author="thangvq206@gmail.com" w:date="2019-01-03T14:11:00Z"/>
          <w:rFonts w:ascii="Times New Roman" w:hAnsi="Times New Roman" w:cs="Times New Roman"/>
          <w:sz w:val="26"/>
          <w:szCs w:val="26"/>
        </w:rPr>
        <w:pPrChange w:id="35" w:author="thangvq206@gmail.com" w:date="2019-01-03T14:11:00Z">
          <w:pPr>
            <w:ind w:left="360"/>
          </w:pPr>
        </w:pPrChange>
      </w:pPr>
      <w:ins w:id="36" w:author="thangvq206@gmail.com" w:date="2019-01-03T14:11:00Z">
        <w:r>
          <w:rPr>
            <w:rFonts w:ascii="Times New Roman" w:hAnsi="Times New Roman" w:cs="Times New Roman"/>
            <w:sz w:val="26"/>
            <w:szCs w:val="26"/>
          </w:rPr>
          <w:t>Nhập thông tin về người báo cáo (có thể chọn ẩn danh)</w:t>
        </w:r>
      </w:ins>
    </w:p>
    <w:p w14:paraId="28476AA7" w14:textId="77777777" w:rsidR="00377B40" w:rsidRDefault="00377B40">
      <w:pPr>
        <w:pStyle w:val="ListParagraph"/>
        <w:numPr>
          <w:ilvl w:val="0"/>
          <w:numId w:val="38"/>
        </w:numPr>
        <w:rPr>
          <w:ins w:id="37" w:author="thangvq206@gmail.com" w:date="2019-01-03T14:12:00Z"/>
          <w:rFonts w:ascii="Times New Roman" w:hAnsi="Times New Roman" w:cs="Times New Roman"/>
          <w:sz w:val="26"/>
          <w:szCs w:val="26"/>
        </w:rPr>
        <w:pPrChange w:id="38" w:author="thangvq206@gmail.com" w:date="2019-01-03T14:12:00Z">
          <w:pPr>
            <w:ind w:left="360"/>
          </w:pPr>
        </w:pPrChange>
      </w:pPr>
      <w:ins w:id="39" w:author="thangvq206@gmail.com" w:date="2019-01-03T14:12:00Z">
        <w:r>
          <w:rPr>
            <w:rFonts w:ascii="Times New Roman" w:hAnsi="Times New Roman" w:cs="Times New Roman"/>
            <w:sz w:val="26"/>
            <w:szCs w:val="26"/>
          </w:rPr>
          <w:t>Mô tả cụ thể về hành vi xâm hại trẻ</w:t>
        </w:r>
      </w:ins>
    </w:p>
    <w:p w14:paraId="713AEEE1" w14:textId="05269609" w:rsidR="0014441F" w:rsidRPr="00377B40" w:rsidDel="00377B40" w:rsidRDefault="00377B40">
      <w:pPr>
        <w:pStyle w:val="ListParagraph"/>
        <w:numPr>
          <w:ilvl w:val="0"/>
          <w:numId w:val="38"/>
        </w:numPr>
        <w:rPr>
          <w:del w:id="40" w:author="thangvq206@gmail.com" w:date="2019-01-03T14:11:00Z"/>
          <w:rFonts w:ascii="Times New Roman" w:hAnsi="Times New Roman" w:cs="Times New Roman"/>
          <w:sz w:val="26"/>
          <w:szCs w:val="26"/>
          <w:rPrChange w:id="41" w:author="thangvq206@gmail.com" w:date="2019-01-03T14:11:00Z">
            <w:rPr>
              <w:del w:id="42" w:author="thangvq206@gmail.com" w:date="2019-01-03T14:11:00Z"/>
            </w:rPr>
          </w:rPrChange>
        </w:rPr>
      </w:pPr>
      <w:ins w:id="43" w:author="thangvq206@gmail.com" w:date="2019-01-03T14:12:00Z">
        <w:r>
          <w:rPr>
            <w:rFonts w:ascii="Times New Roman" w:hAnsi="Times New Roman" w:cs="Times New Roman"/>
            <w:sz w:val="26"/>
            <w:szCs w:val="26"/>
          </w:rPr>
          <w:lastRenderedPageBreak/>
          <w:t>Màn hình tổng hợp những thông tin đã nhập</w:t>
        </w:r>
      </w:ins>
      <w:del w:id="44" w:author="thangvq206@gmail.com" w:date="2019-01-03T14:11:00Z">
        <w:r w:rsidR="0014441F" w:rsidRPr="00377B40" w:rsidDel="00377B40">
          <w:rPr>
            <w:rFonts w:ascii="Times New Roman" w:hAnsi="Times New Roman" w:cs="Times New Roman"/>
            <w:sz w:val="26"/>
            <w:szCs w:val="26"/>
            <w:rPrChange w:id="45" w:author="thangvq206@gmail.com" w:date="2019-01-03T14:11:00Z">
              <w:rPr/>
            </w:rPrChange>
          </w:rPr>
          <w:delText>Nhập thông tin về địa điểm, mô tả về trường hợp trẻ bị xâm hại và có thể đưa ra bằng chứng là video hoặc ảnh...</w:delText>
        </w:r>
      </w:del>
    </w:p>
    <w:p w14:paraId="25E8D303" w14:textId="77777777" w:rsidR="00CB42BA" w:rsidRPr="00CB42BA" w:rsidRDefault="00CB42BA">
      <w:pPr>
        <w:pStyle w:val="ListParagraph"/>
        <w:numPr>
          <w:ilvl w:val="0"/>
          <w:numId w:val="38"/>
        </w:numPr>
        <w:pPrChange w:id="46" w:author="thangvq206@gmail.com" w:date="2019-01-03T14:12:00Z">
          <w:pPr>
            <w:ind w:left="360"/>
          </w:pPr>
        </w:pPrChange>
      </w:pPr>
    </w:p>
    <w:p w14:paraId="43C1A07F" w14:textId="2D42794A" w:rsidR="00BA7CAD" w:rsidRDefault="001148C3" w:rsidP="00BA3ED0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47" w:name="_Toc532914308"/>
      <w:r>
        <w:rPr>
          <w:rFonts w:ascii="Times New Roman" w:hAnsi="Times New Roman" w:cs="Times New Roman"/>
          <w:sz w:val="26"/>
          <w:szCs w:val="26"/>
        </w:rPr>
        <w:t>Tin tức</w:t>
      </w:r>
      <w:bookmarkEnd w:id="47"/>
    </w:p>
    <w:p w14:paraId="1BA6D254" w14:textId="5A559D5E" w:rsidR="008741CA" w:rsidRDefault="008741CA" w:rsidP="00B54D35">
      <w:pPr>
        <w:jc w:val="center"/>
      </w:pPr>
      <w:r>
        <w:rPr>
          <w:noProof/>
        </w:rPr>
        <w:drawing>
          <wp:inline distT="0" distB="0" distL="0" distR="0" wp14:anchorId="2182FE4F" wp14:editId="549F2DA8">
            <wp:extent cx="3086100" cy="7570297"/>
            <wp:effectExtent l="19050" t="19050" r="19050" b="1206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tintuc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757029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9DFA6A" w14:textId="7CC51C52" w:rsidR="008741CA" w:rsidRDefault="008741CA" w:rsidP="00B54D35">
      <w:pPr>
        <w:jc w:val="center"/>
      </w:pPr>
      <w:r>
        <w:rPr>
          <w:noProof/>
        </w:rPr>
        <w:lastRenderedPageBreak/>
        <w:drawing>
          <wp:inline distT="0" distB="0" distL="0" distR="0" wp14:anchorId="30DC75FE" wp14:editId="6D06905D">
            <wp:extent cx="4373880" cy="7322820"/>
            <wp:effectExtent l="19050" t="19050" r="26670" b="1143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hitiettintuc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228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AFBCF3" w14:textId="39358516" w:rsidR="00640EC9" w:rsidRDefault="00C8756F" w:rsidP="008B5B86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48" w:name="_Toc532894618"/>
      <w:bookmarkStart w:id="49" w:name="_Toc532912011"/>
      <w:bookmarkStart w:id="50" w:name="_Toc532914309"/>
      <w:r w:rsidRPr="00202E07">
        <w:rPr>
          <w:rFonts w:ascii="Times New Roman" w:hAnsi="Times New Roman" w:cs="Times New Roman"/>
          <w:sz w:val="26"/>
          <w:szCs w:val="26"/>
        </w:rPr>
        <w:t>Màn hình Thư Viện</w:t>
      </w:r>
      <w:bookmarkEnd w:id="48"/>
      <w:bookmarkEnd w:id="49"/>
      <w:bookmarkEnd w:id="50"/>
    </w:p>
    <w:p w14:paraId="49D62558" w14:textId="453DCD9C" w:rsidR="008741CA" w:rsidRDefault="008741CA" w:rsidP="00B54D35">
      <w:pPr>
        <w:jc w:val="center"/>
      </w:pPr>
      <w:r>
        <w:rPr>
          <w:noProof/>
        </w:rPr>
        <w:lastRenderedPageBreak/>
        <w:drawing>
          <wp:inline distT="0" distB="0" distL="0" distR="0" wp14:anchorId="6F05AA24" wp14:editId="15D25B92">
            <wp:extent cx="4373880" cy="7322820"/>
            <wp:effectExtent l="19050" t="19050" r="26670" b="1143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thuvien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228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F8E67E" w14:textId="025A0851" w:rsidR="00C616C3" w:rsidRDefault="009410CF" w:rsidP="00C616C3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51" w:name="_Toc532914310"/>
      <w:r>
        <w:rPr>
          <w:rFonts w:ascii="Times New Roman" w:hAnsi="Times New Roman" w:cs="Times New Roman"/>
          <w:sz w:val="26"/>
          <w:szCs w:val="26"/>
        </w:rPr>
        <w:t>Màn hình câu chuyện</w:t>
      </w:r>
      <w:bookmarkEnd w:id="51"/>
    </w:p>
    <w:p w14:paraId="23CE65EA" w14:textId="59010AF4" w:rsidR="009B07DA" w:rsidRDefault="009410CF" w:rsidP="008B49A9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Chia sẻ những câu chuyện của cá nhân xoay quanh vấn đề về trẻ em</w:t>
      </w:r>
    </w:p>
    <w:p w14:paraId="0AD0B6D2" w14:textId="19BB7082" w:rsidR="00DC41A3" w:rsidRDefault="008B49A9" w:rsidP="008741CA">
      <w:pPr>
        <w:pStyle w:val="ListParagraph"/>
        <w:ind w:left="144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539A809" wp14:editId="6EFA009F">
            <wp:extent cx="3484346" cy="6477000"/>
            <wp:effectExtent l="19050" t="19050" r="20955" b="190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uchuyen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976" cy="649304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D7F794" w14:textId="77777777" w:rsidR="008741CA" w:rsidRDefault="008741CA" w:rsidP="008741CA">
      <w:pPr>
        <w:pStyle w:val="ListParagraph"/>
        <w:ind w:left="1440"/>
        <w:jc w:val="center"/>
        <w:rPr>
          <w:rFonts w:ascii="Times New Roman" w:hAnsi="Times New Roman" w:cs="Times New Roman"/>
          <w:sz w:val="26"/>
          <w:szCs w:val="26"/>
        </w:rPr>
      </w:pPr>
    </w:p>
    <w:p w14:paraId="6641C620" w14:textId="77777777" w:rsidR="008741CA" w:rsidRDefault="008741CA" w:rsidP="008741CA">
      <w:pPr>
        <w:pStyle w:val="ListParagraph"/>
        <w:ind w:left="1440"/>
        <w:jc w:val="center"/>
        <w:rPr>
          <w:rFonts w:ascii="Times New Roman" w:hAnsi="Times New Roman" w:cs="Times New Roman"/>
          <w:sz w:val="26"/>
          <w:szCs w:val="26"/>
        </w:rPr>
      </w:pPr>
    </w:p>
    <w:p w14:paraId="045A9FE8" w14:textId="77777777" w:rsidR="008741CA" w:rsidRDefault="008741CA" w:rsidP="008741CA">
      <w:pPr>
        <w:pStyle w:val="ListParagraph"/>
        <w:ind w:left="1440"/>
        <w:jc w:val="center"/>
        <w:rPr>
          <w:rFonts w:ascii="Times New Roman" w:hAnsi="Times New Roman" w:cs="Times New Roman"/>
          <w:sz w:val="26"/>
          <w:szCs w:val="26"/>
        </w:rPr>
      </w:pPr>
    </w:p>
    <w:p w14:paraId="23B53870" w14:textId="77777777" w:rsidR="008741CA" w:rsidRDefault="008741CA" w:rsidP="008741CA">
      <w:pPr>
        <w:pStyle w:val="ListParagraph"/>
        <w:ind w:left="1440"/>
        <w:jc w:val="center"/>
        <w:rPr>
          <w:rFonts w:ascii="Times New Roman" w:hAnsi="Times New Roman" w:cs="Times New Roman"/>
          <w:sz w:val="26"/>
          <w:szCs w:val="26"/>
        </w:rPr>
      </w:pPr>
    </w:p>
    <w:p w14:paraId="7A42DA27" w14:textId="77777777" w:rsidR="008741CA" w:rsidRDefault="008741CA" w:rsidP="008741CA">
      <w:pPr>
        <w:pStyle w:val="ListParagraph"/>
        <w:ind w:left="1440"/>
        <w:jc w:val="center"/>
        <w:rPr>
          <w:rFonts w:ascii="Times New Roman" w:hAnsi="Times New Roman" w:cs="Times New Roman"/>
          <w:sz w:val="26"/>
          <w:szCs w:val="26"/>
        </w:rPr>
      </w:pPr>
    </w:p>
    <w:p w14:paraId="71B81695" w14:textId="77777777" w:rsidR="008741CA" w:rsidRDefault="008741CA" w:rsidP="008741CA">
      <w:pPr>
        <w:pStyle w:val="ListParagraph"/>
        <w:ind w:left="1440"/>
        <w:jc w:val="center"/>
        <w:rPr>
          <w:rFonts w:ascii="Times New Roman" w:hAnsi="Times New Roman" w:cs="Times New Roman"/>
          <w:sz w:val="26"/>
          <w:szCs w:val="26"/>
        </w:rPr>
      </w:pPr>
    </w:p>
    <w:p w14:paraId="3E473B41" w14:textId="77777777" w:rsidR="008741CA" w:rsidRDefault="008741CA" w:rsidP="008741CA">
      <w:pPr>
        <w:pStyle w:val="ListParagraph"/>
        <w:ind w:left="1440"/>
        <w:jc w:val="center"/>
        <w:rPr>
          <w:rFonts w:ascii="Times New Roman" w:hAnsi="Times New Roman" w:cs="Times New Roman"/>
          <w:sz w:val="26"/>
          <w:szCs w:val="26"/>
        </w:rPr>
      </w:pPr>
    </w:p>
    <w:p w14:paraId="4DB90075" w14:textId="77777777" w:rsidR="008741CA" w:rsidRDefault="008741CA" w:rsidP="008741CA">
      <w:pPr>
        <w:pStyle w:val="ListParagraph"/>
        <w:ind w:left="1440"/>
        <w:jc w:val="center"/>
        <w:rPr>
          <w:rFonts w:ascii="Times New Roman" w:hAnsi="Times New Roman" w:cs="Times New Roman"/>
          <w:sz w:val="26"/>
          <w:szCs w:val="26"/>
        </w:rPr>
      </w:pPr>
    </w:p>
    <w:p w14:paraId="4D536C28" w14:textId="77777777" w:rsidR="008741CA" w:rsidRDefault="008741CA" w:rsidP="008741CA">
      <w:pPr>
        <w:pStyle w:val="ListParagraph"/>
        <w:ind w:left="1440"/>
        <w:jc w:val="center"/>
        <w:rPr>
          <w:rFonts w:ascii="Times New Roman" w:hAnsi="Times New Roman" w:cs="Times New Roman"/>
          <w:sz w:val="26"/>
          <w:szCs w:val="26"/>
        </w:rPr>
      </w:pPr>
    </w:p>
    <w:p w14:paraId="14692AB4" w14:textId="77777777" w:rsidR="008741CA" w:rsidRPr="008741CA" w:rsidRDefault="008741CA" w:rsidP="008741CA">
      <w:pPr>
        <w:pStyle w:val="ListParagraph"/>
        <w:ind w:left="1440"/>
        <w:jc w:val="center"/>
        <w:rPr>
          <w:rFonts w:ascii="Times New Roman" w:hAnsi="Times New Roman" w:cs="Times New Roman"/>
          <w:sz w:val="26"/>
          <w:szCs w:val="26"/>
        </w:rPr>
      </w:pPr>
    </w:p>
    <w:p w14:paraId="3B05F4CA" w14:textId="1344BF95" w:rsidR="009B07DA" w:rsidRDefault="0050085A" w:rsidP="0050085A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>Viết câu chuyện</w:t>
      </w:r>
    </w:p>
    <w:p w14:paraId="7B0F4130" w14:textId="0E827B5C" w:rsidR="0050085A" w:rsidRPr="0050085A" w:rsidRDefault="0050085A" w:rsidP="0050085A">
      <w:pPr>
        <w:pStyle w:val="ListParagraph"/>
        <w:ind w:left="1080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EC33FD4" wp14:editId="65C961E6">
            <wp:extent cx="4373880" cy="7322820"/>
            <wp:effectExtent l="19050" t="19050" r="26670" b="1143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ostcauchuyen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228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404861" w14:textId="77777777" w:rsidR="009B07DA" w:rsidRDefault="009B07DA" w:rsidP="00BA7CAD">
      <w:pPr>
        <w:rPr>
          <w:rFonts w:ascii="Times New Roman" w:hAnsi="Times New Roman" w:cs="Times New Roman"/>
          <w:sz w:val="26"/>
          <w:szCs w:val="26"/>
        </w:rPr>
      </w:pPr>
    </w:p>
    <w:p w14:paraId="5860434A" w14:textId="50286D09" w:rsidR="00CC0236" w:rsidRDefault="00CC0236" w:rsidP="00CC0236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79BDB3EE" w14:textId="77777777" w:rsidR="00DC41A3" w:rsidRPr="00CC0236" w:rsidRDefault="00DC41A3" w:rsidP="00CC0236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16F52596" w14:textId="2C5D259A" w:rsidR="006F6DF3" w:rsidRDefault="009410CF" w:rsidP="006F6DF3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52" w:name="_Toc532914311"/>
      <w:r>
        <w:rPr>
          <w:rFonts w:ascii="Times New Roman" w:hAnsi="Times New Roman" w:cs="Times New Roman"/>
          <w:sz w:val="26"/>
          <w:szCs w:val="26"/>
        </w:rPr>
        <w:lastRenderedPageBreak/>
        <w:t>Màn hình Rạp phim của tớ</w:t>
      </w:r>
      <w:bookmarkEnd w:id="52"/>
    </w:p>
    <w:p w14:paraId="6D4A4DC1" w14:textId="6AB61E61" w:rsidR="005151B7" w:rsidRDefault="009410CF" w:rsidP="006F6DF3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Danh sách các phim, video về trẻ em</w:t>
      </w:r>
    </w:p>
    <w:p w14:paraId="26D15F61" w14:textId="03397C9E" w:rsidR="009B07DA" w:rsidRDefault="009410CF" w:rsidP="00416405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80CFE85" wp14:editId="2E84CE7D">
            <wp:extent cx="4210030" cy="7048500"/>
            <wp:effectExtent l="19050" t="19050" r="19685" b="190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apphim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186" cy="706215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2851E9" w14:textId="77777777" w:rsidR="00C54C31" w:rsidRDefault="00C54C31" w:rsidP="00416405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3F776662" w14:textId="77777777" w:rsidR="00C54C31" w:rsidRDefault="00C54C31" w:rsidP="00416405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629F8D8C" w14:textId="77777777" w:rsidR="00C54C31" w:rsidRDefault="00C54C31" w:rsidP="00416405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1E062CCC" w14:textId="77777777" w:rsidR="00C54C31" w:rsidRDefault="00C54C31" w:rsidP="00416405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2AFC3726" w14:textId="249BC2ED" w:rsidR="00C54C31" w:rsidRDefault="00C54C31" w:rsidP="00C54C31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Màn hình đăng </w:t>
      </w:r>
      <w:commentRangeStart w:id="53"/>
      <w:r>
        <w:rPr>
          <w:rFonts w:ascii="Times New Roman" w:hAnsi="Times New Roman" w:cs="Times New Roman"/>
          <w:sz w:val="26"/>
          <w:szCs w:val="26"/>
          <w:lang w:val="vi-VN"/>
        </w:rPr>
        <w:t>nhập</w:t>
      </w:r>
      <w:commentRangeEnd w:id="53"/>
      <w:r w:rsidR="00522213">
        <w:rPr>
          <w:rStyle w:val="CommentReference"/>
        </w:rPr>
        <w:commentReference w:id="53"/>
      </w:r>
    </w:p>
    <w:p w14:paraId="21285D9B" w14:textId="7167B192" w:rsidR="00C54C31" w:rsidRDefault="00C54C31" w:rsidP="00C54C31">
      <w:pPr>
        <w:pStyle w:val="ListParagraph"/>
        <w:ind w:left="390"/>
        <w:jc w:val="center"/>
        <w:rPr>
          <w:ins w:id="54" w:author="Thuy Vu Thi Thu" w:date="2018-12-20T09:24:00Z"/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2141FEE" wp14:editId="5F48F143">
            <wp:extent cx="4159965" cy="6964680"/>
            <wp:effectExtent l="19050" t="19050" r="12065" b="266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372" cy="696703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610CF5" w14:textId="77777777" w:rsidR="00522213" w:rsidRDefault="00522213" w:rsidP="00C54C31">
      <w:pPr>
        <w:pStyle w:val="ListParagraph"/>
        <w:ind w:left="390"/>
        <w:jc w:val="center"/>
        <w:rPr>
          <w:ins w:id="55" w:author="Thuy Vu Thi Thu" w:date="2018-12-20T09:24:00Z"/>
          <w:rFonts w:ascii="Times New Roman" w:hAnsi="Times New Roman" w:cs="Times New Roman"/>
          <w:sz w:val="26"/>
          <w:szCs w:val="26"/>
          <w:lang w:val="vi-VN"/>
        </w:rPr>
      </w:pPr>
    </w:p>
    <w:p w14:paraId="193AC715" w14:textId="77777777" w:rsidR="00522213" w:rsidRDefault="00522213" w:rsidP="00C54C31">
      <w:pPr>
        <w:pStyle w:val="ListParagraph"/>
        <w:ind w:left="390"/>
        <w:jc w:val="center"/>
        <w:rPr>
          <w:ins w:id="56" w:author="Thuy Vu Thi Thu" w:date="2018-12-20T09:24:00Z"/>
          <w:rFonts w:ascii="Times New Roman" w:hAnsi="Times New Roman" w:cs="Times New Roman"/>
          <w:sz w:val="26"/>
          <w:szCs w:val="26"/>
          <w:lang w:val="vi-VN"/>
        </w:rPr>
      </w:pPr>
    </w:p>
    <w:p w14:paraId="7EF42D51" w14:textId="77777777" w:rsidR="00522213" w:rsidRDefault="00522213" w:rsidP="00C54C31">
      <w:pPr>
        <w:pStyle w:val="ListParagraph"/>
        <w:ind w:left="390"/>
        <w:jc w:val="center"/>
        <w:rPr>
          <w:ins w:id="57" w:author="Thuy Vu Thi Thu" w:date="2018-12-20T09:24:00Z"/>
          <w:rFonts w:ascii="Times New Roman" w:hAnsi="Times New Roman" w:cs="Times New Roman"/>
          <w:sz w:val="26"/>
          <w:szCs w:val="26"/>
          <w:lang w:val="vi-VN"/>
        </w:rPr>
      </w:pPr>
    </w:p>
    <w:p w14:paraId="787B8192" w14:textId="77777777" w:rsidR="00522213" w:rsidRDefault="00522213" w:rsidP="00C54C31">
      <w:pPr>
        <w:pStyle w:val="ListParagraph"/>
        <w:ind w:left="390"/>
        <w:jc w:val="center"/>
        <w:rPr>
          <w:ins w:id="58" w:author="Thuy Vu Thi Thu" w:date="2018-12-20T09:24:00Z"/>
          <w:rFonts w:ascii="Times New Roman" w:hAnsi="Times New Roman" w:cs="Times New Roman"/>
          <w:sz w:val="26"/>
          <w:szCs w:val="26"/>
          <w:lang w:val="vi-VN"/>
        </w:rPr>
      </w:pPr>
    </w:p>
    <w:p w14:paraId="3526B5B3" w14:textId="77777777" w:rsidR="00522213" w:rsidRDefault="00522213" w:rsidP="00C54C31">
      <w:pPr>
        <w:pStyle w:val="ListParagraph"/>
        <w:ind w:left="390"/>
        <w:jc w:val="center"/>
        <w:rPr>
          <w:ins w:id="59" w:author="Thuy Vu Thi Thu" w:date="2018-12-20T09:24:00Z"/>
          <w:rFonts w:ascii="Times New Roman" w:hAnsi="Times New Roman" w:cs="Times New Roman"/>
          <w:sz w:val="26"/>
          <w:szCs w:val="26"/>
          <w:lang w:val="vi-VN"/>
        </w:rPr>
      </w:pPr>
    </w:p>
    <w:p w14:paraId="29157104" w14:textId="77777777" w:rsidR="00522213" w:rsidRDefault="00522213" w:rsidP="00C54C31">
      <w:pPr>
        <w:pStyle w:val="ListParagraph"/>
        <w:ind w:left="390"/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6DF14807" w14:textId="335D67BF" w:rsidR="00C54C31" w:rsidRDefault="00C54C31" w:rsidP="00C54C31">
      <w:pPr>
        <w:pStyle w:val="ListParagraph"/>
        <w:numPr>
          <w:ilvl w:val="0"/>
          <w:numId w:val="36"/>
        </w:numPr>
        <w:rPr>
          <w:ins w:id="60" w:author="Thuy Vu Thi Thu" w:date="2018-12-20T09:24:00Z"/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Thanh menu sau khi đăng nhập bằng tài khoản được cung cấp</w:t>
      </w:r>
    </w:p>
    <w:p w14:paraId="0D188A0E" w14:textId="6A88FDB7" w:rsidR="00415C90" w:rsidRDefault="009C4C45">
      <w:pPr>
        <w:pStyle w:val="ListParagraph"/>
        <w:numPr>
          <w:ilvl w:val="0"/>
          <w:numId w:val="35"/>
        </w:numPr>
        <w:rPr>
          <w:ins w:id="61" w:author="Thuy Vu Thi Thu" w:date="2018-12-20T10:16:00Z"/>
          <w:rFonts w:ascii="Times New Roman" w:hAnsi="Times New Roman" w:cs="Times New Roman"/>
          <w:sz w:val="26"/>
          <w:szCs w:val="26"/>
        </w:rPr>
        <w:pPrChange w:id="62" w:author="Thuy Vu Thi Thu" w:date="2018-12-20T09:49:00Z">
          <w:pPr>
            <w:pStyle w:val="ListParagraph"/>
            <w:numPr>
              <w:numId w:val="36"/>
            </w:numPr>
            <w:ind w:left="750" w:hanging="390"/>
          </w:pPr>
        </w:pPrChange>
      </w:pPr>
      <w:ins w:id="63" w:author="Thuy Vu Thi Thu" w:date="2018-12-20T10:15:00Z">
        <w:r>
          <w:rPr>
            <w:rFonts w:ascii="Times New Roman" w:hAnsi="Times New Roman" w:cs="Times New Roman"/>
            <w:sz w:val="26"/>
            <w:szCs w:val="26"/>
          </w:rPr>
          <w:t>Sửa</w:t>
        </w:r>
      </w:ins>
      <w:ins w:id="64" w:author="Thuy Vu Thi Thu" w:date="2018-12-20T09:24:00Z">
        <w:r w:rsidR="00522213">
          <w:rPr>
            <w:rFonts w:ascii="Times New Roman" w:hAnsi="Times New Roman" w:cs="Times New Roman"/>
            <w:sz w:val="26"/>
            <w:szCs w:val="26"/>
          </w:rPr>
          <w:t xml:space="preserve"> menu</w:t>
        </w:r>
      </w:ins>
      <w:ins w:id="65" w:author="Thuy Vu Thi Thu" w:date="2018-12-20T10:15:00Z">
        <w:r>
          <w:rPr>
            <w:rFonts w:ascii="Times New Roman" w:hAnsi="Times New Roman" w:cs="Times New Roman"/>
            <w:sz w:val="26"/>
            <w:szCs w:val="26"/>
          </w:rPr>
          <w:t xml:space="preserve"> “Đăng ký hồ sơ trẻ” thành</w:t>
        </w:r>
      </w:ins>
      <w:ins w:id="66" w:author="Thuy Vu Thi Thu" w:date="2018-12-20T09:24:00Z">
        <w:r w:rsidR="00522213">
          <w:rPr>
            <w:rFonts w:ascii="Times New Roman" w:hAnsi="Times New Roman" w:cs="Times New Roman"/>
            <w:sz w:val="26"/>
            <w:szCs w:val="26"/>
          </w:rPr>
          <w:t xml:space="preserve">: </w:t>
        </w:r>
      </w:ins>
      <w:ins w:id="67" w:author="Thuy Vu Thi Thu" w:date="2018-12-20T10:15:00Z">
        <w:r w:rsidRPr="009C4C45">
          <w:rPr>
            <w:rFonts w:ascii="Times New Roman" w:hAnsi="Times New Roman" w:cs="Times New Roman"/>
            <w:sz w:val="26"/>
            <w:szCs w:val="26"/>
            <w:rPrChange w:id="68" w:author="Thuy Vu Thi Thu" w:date="2018-12-20T10:15:00Z">
              <w:rPr/>
            </w:rPrChange>
          </w:rPr>
          <w:t>Đăng ký/</w:t>
        </w:r>
      </w:ins>
      <w:ins w:id="69" w:author="Thuy Vu Thi Thu" w:date="2018-12-20T09:49:00Z">
        <w:r w:rsidR="00415C90" w:rsidRPr="009C4C45">
          <w:rPr>
            <w:rFonts w:ascii="Times New Roman" w:hAnsi="Times New Roman" w:cs="Times New Roman"/>
            <w:sz w:val="26"/>
            <w:szCs w:val="26"/>
            <w:rPrChange w:id="70" w:author="Thuy Vu Thi Thu" w:date="2018-12-20T10:15:00Z">
              <w:rPr/>
            </w:rPrChange>
          </w:rPr>
          <w:t>Cập nhật hồ sơ trẻ (RAM)</w:t>
        </w:r>
      </w:ins>
    </w:p>
    <w:p w14:paraId="0FDF1AEE" w14:textId="77777777" w:rsidR="00A86BBE" w:rsidRDefault="005E7C75">
      <w:pPr>
        <w:pStyle w:val="ListParagraph"/>
        <w:numPr>
          <w:ilvl w:val="0"/>
          <w:numId w:val="35"/>
        </w:numPr>
        <w:rPr>
          <w:ins w:id="71" w:author="Thuy Vu Thi Thu" w:date="2018-12-21T10:13:00Z"/>
          <w:rFonts w:ascii="Times New Roman" w:hAnsi="Times New Roman" w:cs="Times New Roman"/>
          <w:sz w:val="26"/>
          <w:szCs w:val="26"/>
        </w:rPr>
        <w:pPrChange w:id="72" w:author="Thuy Vu Thi Thu" w:date="2018-12-20T09:49:00Z">
          <w:pPr>
            <w:pStyle w:val="ListParagraph"/>
            <w:numPr>
              <w:numId w:val="36"/>
            </w:numPr>
            <w:ind w:left="750" w:hanging="390"/>
          </w:pPr>
        </w:pPrChange>
      </w:pPr>
      <w:ins w:id="73" w:author="Thuy Vu Thi Thu" w:date="2018-12-20T10:17:00Z">
        <w:r>
          <w:rPr>
            <w:rFonts w:ascii="Times New Roman" w:hAnsi="Times New Roman" w:cs="Times New Roman"/>
            <w:sz w:val="26"/>
            <w:szCs w:val="26"/>
          </w:rPr>
          <w:t>Bổ sung</w:t>
        </w:r>
      </w:ins>
      <w:ins w:id="74" w:author="Thuy Vu Thi Thu" w:date="2018-12-20T10:16:00Z">
        <w:r>
          <w:rPr>
            <w:rFonts w:ascii="Times New Roman" w:hAnsi="Times New Roman" w:cs="Times New Roman"/>
            <w:sz w:val="26"/>
            <w:szCs w:val="26"/>
          </w:rPr>
          <w:t xml:space="preserve"> menu: </w:t>
        </w:r>
      </w:ins>
    </w:p>
    <w:p w14:paraId="2DA2249C" w14:textId="59C44EEB" w:rsidR="00DE32BD" w:rsidRDefault="00DE32BD">
      <w:pPr>
        <w:pStyle w:val="ListParagraph"/>
        <w:ind w:left="1080"/>
        <w:rPr>
          <w:ins w:id="75" w:author="Thuy Vu Thi Thu" w:date="2018-12-20T16:12:00Z"/>
          <w:rFonts w:ascii="Times New Roman" w:hAnsi="Times New Roman" w:cs="Times New Roman"/>
          <w:sz w:val="26"/>
          <w:szCs w:val="26"/>
        </w:rPr>
        <w:pPrChange w:id="76" w:author="Thuy Vu Thi Thu" w:date="2018-12-21T10:13:00Z">
          <w:pPr>
            <w:pStyle w:val="ListParagraph"/>
            <w:numPr>
              <w:numId w:val="36"/>
            </w:numPr>
            <w:ind w:left="750" w:hanging="390"/>
          </w:pPr>
        </w:pPrChange>
      </w:pPr>
      <w:ins w:id="77" w:author="Thuy Vu Thi Thu" w:date="2018-12-21T10:13:00Z">
        <w:r>
          <w:rPr>
            <w:rFonts w:ascii="Times New Roman" w:hAnsi="Times New Roman" w:cs="Times New Roman"/>
            <w:sz w:val="26"/>
            <w:szCs w:val="26"/>
          </w:rPr>
          <w:t xml:space="preserve">+ </w:t>
        </w:r>
      </w:ins>
      <w:ins w:id="78" w:author="Thuy Vu Thi Thu" w:date="2018-12-21T10:14:00Z">
        <w:r>
          <w:rPr>
            <w:rFonts w:ascii="Times New Roman" w:hAnsi="Times New Roman" w:cs="Times New Roman"/>
            <w:sz w:val="26"/>
            <w:szCs w:val="26"/>
          </w:rPr>
          <w:t xml:space="preserve">Biểu mẫu </w:t>
        </w:r>
      </w:ins>
      <w:ins w:id="79" w:author="Thuy Vu Thi Thu" w:date="2018-12-21T13:36:00Z">
        <w:r w:rsidR="00010BBD">
          <w:rPr>
            <w:rFonts w:ascii="Times New Roman" w:hAnsi="Times New Roman" w:cs="Times New Roman"/>
            <w:sz w:val="26"/>
            <w:szCs w:val="26"/>
          </w:rPr>
          <w:t>QHTT</w:t>
        </w:r>
        <w:r w:rsidR="00514668">
          <w:rPr>
            <w:rFonts w:ascii="Times New Roman" w:hAnsi="Times New Roman" w:cs="Times New Roman"/>
            <w:sz w:val="26"/>
            <w:szCs w:val="26"/>
          </w:rPr>
          <w:t xml:space="preserve"> </w:t>
        </w:r>
      </w:ins>
    </w:p>
    <w:p w14:paraId="6EFE8992" w14:textId="38E53602" w:rsidR="005E7C75" w:rsidRDefault="00A86BBE">
      <w:pPr>
        <w:pStyle w:val="ListParagraph"/>
        <w:ind w:left="1080"/>
        <w:rPr>
          <w:ins w:id="80" w:author="Thuy Vu Thi Thu" w:date="2018-12-20T16:12:00Z"/>
          <w:rFonts w:ascii="Times New Roman" w:hAnsi="Times New Roman" w:cs="Times New Roman"/>
          <w:sz w:val="26"/>
          <w:szCs w:val="26"/>
        </w:rPr>
        <w:pPrChange w:id="81" w:author="Thuy Vu Thi Thu" w:date="2018-12-20T16:12:00Z">
          <w:pPr>
            <w:pStyle w:val="ListParagraph"/>
            <w:numPr>
              <w:numId w:val="36"/>
            </w:numPr>
            <w:ind w:left="750" w:hanging="390"/>
          </w:pPr>
        </w:pPrChange>
      </w:pPr>
      <w:ins w:id="82" w:author="Thuy Vu Thi Thu" w:date="2018-12-20T16:12:00Z">
        <w:r>
          <w:rPr>
            <w:rFonts w:ascii="Times New Roman" w:hAnsi="Times New Roman" w:cs="Times New Roman"/>
            <w:sz w:val="26"/>
            <w:szCs w:val="26"/>
          </w:rPr>
          <w:t>+</w:t>
        </w:r>
      </w:ins>
      <w:ins w:id="83" w:author="Thuy Vu Thi Thu" w:date="2018-12-21T10:14:00Z">
        <w:r w:rsidR="00DE32BD">
          <w:rPr>
            <w:rFonts w:ascii="Times New Roman" w:hAnsi="Times New Roman" w:cs="Times New Roman"/>
            <w:sz w:val="26"/>
            <w:szCs w:val="26"/>
          </w:rPr>
          <w:t xml:space="preserve"> </w:t>
        </w:r>
      </w:ins>
      <w:ins w:id="84" w:author="Thuy Vu Thi Thu" w:date="2018-12-20T10:16:00Z">
        <w:r w:rsidR="005E7C75">
          <w:rPr>
            <w:rFonts w:ascii="Times New Roman" w:hAnsi="Times New Roman" w:cs="Times New Roman"/>
            <w:sz w:val="26"/>
            <w:szCs w:val="26"/>
          </w:rPr>
          <w:t>Báo cáo thông tin trẻ</w:t>
        </w:r>
      </w:ins>
    </w:p>
    <w:p w14:paraId="5B54A42D" w14:textId="698B8C10" w:rsidR="00A86BBE" w:rsidRDefault="00A86BBE">
      <w:pPr>
        <w:pStyle w:val="ListParagraph"/>
        <w:ind w:left="1080"/>
        <w:rPr>
          <w:ins w:id="85" w:author="Thuy Vu Thi Thu" w:date="2018-12-21T13:51:00Z"/>
          <w:rFonts w:ascii="Times New Roman" w:hAnsi="Times New Roman" w:cs="Times New Roman"/>
          <w:sz w:val="26"/>
          <w:szCs w:val="26"/>
        </w:rPr>
        <w:pPrChange w:id="86" w:author="Thuy Vu Thi Thu" w:date="2018-12-20T16:12:00Z">
          <w:pPr>
            <w:pStyle w:val="ListParagraph"/>
            <w:numPr>
              <w:numId w:val="36"/>
            </w:numPr>
            <w:ind w:left="750" w:hanging="390"/>
          </w:pPr>
        </w:pPrChange>
      </w:pPr>
      <w:ins w:id="87" w:author="Thuy Vu Thi Thu" w:date="2018-12-20T16:12:00Z">
        <w:r>
          <w:rPr>
            <w:rFonts w:ascii="Times New Roman" w:hAnsi="Times New Roman" w:cs="Times New Roman"/>
            <w:sz w:val="26"/>
            <w:szCs w:val="26"/>
          </w:rPr>
          <w:t>+ Đăn</w:t>
        </w:r>
      </w:ins>
      <w:ins w:id="88" w:author="Thuy Vu Thi Thu" w:date="2018-12-20T16:13:00Z">
        <w:r>
          <w:rPr>
            <w:rFonts w:ascii="Times New Roman" w:hAnsi="Times New Roman" w:cs="Times New Roman"/>
            <w:sz w:val="26"/>
            <w:szCs w:val="26"/>
          </w:rPr>
          <w:t>g ảnh hoạt động tại cộng đồng</w:t>
        </w:r>
      </w:ins>
    </w:p>
    <w:p w14:paraId="1F3DD12B" w14:textId="218E280E" w:rsidR="00FB0AC5" w:rsidRDefault="00FB0AC5">
      <w:pPr>
        <w:pStyle w:val="ListParagraph"/>
        <w:ind w:left="1080"/>
        <w:rPr>
          <w:ins w:id="89" w:author="Thuy Vu Thi Thu" w:date="2018-12-20T16:12:00Z"/>
          <w:rFonts w:ascii="Times New Roman" w:hAnsi="Times New Roman" w:cs="Times New Roman"/>
          <w:sz w:val="26"/>
          <w:szCs w:val="26"/>
        </w:rPr>
        <w:pPrChange w:id="90" w:author="Thuy Vu Thi Thu" w:date="2018-12-20T16:12:00Z">
          <w:pPr>
            <w:pStyle w:val="ListParagraph"/>
            <w:numPr>
              <w:numId w:val="36"/>
            </w:numPr>
            <w:ind w:left="750" w:hanging="390"/>
          </w:pPr>
        </w:pPrChange>
      </w:pPr>
      <w:ins w:id="91" w:author="Thuy Vu Thi Thu" w:date="2018-12-21T13:51:00Z">
        <w:r>
          <w:rPr>
            <w:rFonts w:ascii="Times New Roman" w:hAnsi="Times New Roman" w:cs="Times New Roman"/>
            <w:sz w:val="26"/>
            <w:szCs w:val="26"/>
          </w:rPr>
          <w:t>+ Thư viện ChildFund</w:t>
        </w:r>
      </w:ins>
    </w:p>
    <w:p w14:paraId="01395784" w14:textId="77777777" w:rsidR="00A86BBE" w:rsidRPr="009C4C45" w:rsidRDefault="00A86BBE">
      <w:pPr>
        <w:pStyle w:val="ListParagraph"/>
        <w:ind w:left="1080"/>
        <w:rPr>
          <w:rFonts w:ascii="Times New Roman" w:hAnsi="Times New Roman" w:cs="Times New Roman"/>
          <w:sz w:val="26"/>
          <w:szCs w:val="26"/>
          <w:rPrChange w:id="92" w:author="Thuy Vu Thi Thu" w:date="2018-12-20T10:15:00Z">
            <w:rPr>
              <w:rFonts w:ascii="Times New Roman" w:hAnsi="Times New Roman" w:cs="Times New Roman"/>
              <w:sz w:val="26"/>
              <w:szCs w:val="26"/>
              <w:lang w:val="vi-VN"/>
            </w:rPr>
          </w:rPrChange>
        </w:rPr>
        <w:pPrChange w:id="93" w:author="Thuy Vu Thi Thu" w:date="2018-12-20T16:12:00Z">
          <w:pPr>
            <w:pStyle w:val="ListParagraph"/>
            <w:numPr>
              <w:numId w:val="36"/>
            </w:numPr>
            <w:ind w:left="750" w:hanging="390"/>
          </w:pPr>
        </w:pPrChange>
      </w:pPr>
    </w:p>
    <w:p w14:paraId="6BFBBBB8" w14:textId="7FF703F9" w:rsidR="00C54C31" w:rsidRDefault="00C54C31" w:rsidP="00C54C31">
      <w:pPr>
        <w:pStyle w:val="ListParagraph"/>
        <w:ind w:left="390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2606DF4" wp14:editId="3BC7459F">
            <wp:extent cx="4373880" cy="7322820"/>
            <wp:effectExtent l="19050" t="19050" r="26670" b="114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ainNav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228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ACA991" w14:textId="77777777" w:rsidR="00DC41A3" w:rsidRDefault="00DC41A3" w:rsidP="00C54C31">
      <w:pPr>
        <w:pStyle w:val="ListParagraph"/>
        <w:ind w:left="390"/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268EF7C9" w14:textId="77777777" w:rsidR="00DC41A3" w:rsidRDefault="00DC41A3" w:rsidP="00C54C31">
      <w:pPr>
        <w:pStyle w:val="ListParagraph"/>
        <w:ind w:left="390"/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55C49EBA" w14:textId="77777777" w:rsidR="00DC41A3" w:rsidRDefault="00DC41A3" w:rsidP="00C54C31">
      <w:pPr>
        <w:pStyle w:val="ListParagraph"/>
        <w:ind w:left="390"/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730A3510" w14:textId="77777777" w:rsidR="00DC41A3" w:rsidRDefault="00DC41A3" w:rsidP="00C54C31">
      <w:pPr>
        <w:pStyle w:val="ListParagraph"/>
        <w:ind w:left="390"/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69A28B70" w14:textId="77777777" w:rsidR="00DC41A3" w:rsidRDefault="00DC41A3" w:rsidP="00C54C31">
      <w:pPr>
        <w:pStyle w:val="ListParagraph"/>
        <w:ind w:left="390"/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1BCC45CB" w14:textId="77777777" w:rsidR="00DC41A3" w:rsidRPr="00C54C31" w:rsidRDefault="00DC41A3" w:rsidP="00C54C31">
      <w:pPr>
        <w:pStyle w:val="ListParagraph"/>
        <w:ind w:left="390"/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41B6DD22" w14:textId="5D7F83FE" w:rsidR="00BA7CAD" w:rsidRDefault="00024678" w:rsidP="00BA3ED0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94" w:name="_Toc532914312"/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>Đăng ký trẻ</w:t>
      </w:r>
      <w:bookmarkEnd w:id="94"/>
    </w:p>
    <w:p w14:paraId="081239E9" w14:textId="54D30290" w:rsidR="002344A7" w:rsidRPr="00024678" w:rsidRDefault="00024678" w:rsidP="00024678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Thông tin chung về trẻ và chương trình</w:t>
      </w:r>
    </w:p>
    <w:p w14:paraId="2A4233AB" w14:textId="7E55764D" w:rsidR="00BA7CAD" w:rsidRDefault="00024678" w:rsidP="0002467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FA8634E" wp14:editId="7A2884DF">
            <wp:extent cx="4373880" cy="7551420"/>
            <wp:effectExtent l="19050" t="19050" r="26670" b="114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hongtinchung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5514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7C193B" w14:textId="77777777" w:rsidR="009B07DA" w:rsidRDefault="009B07DA" w:rsidP="002344A7">
      <w:pPr>
        <w:rPr>
          <w:rFonts w:ascii="Times New Roman" w:hAnsi="Times New Roman" w:cs="Times New Roman"/>
          <w:sz w:val="26"/>
          <w:szCs w:val="26"/>
        </w:rPr>
      </w:pPr>
    </w:p>
    <w:p w14:paraId="32133A8B" w14:textId="3C86A4B6" w:rsidR="003C5419" w:rsidRDefault="00F03755" w:rsidP="003C5419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Thông tin cụ thể về trẻ</w:t>
      </w:r>
    </w:p>
    <w:p w14:paraId="4954D7DC" w14:textId="09544B8F" w:rsidR="00F03755" w:rsidRDefault="00C15B8E" w:rsidP="00DC41A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598F3D8" wp14:editId="2B2611B6">
            <wp:extent cx="3634450" cy="8288867"/>
            <wp:effectExtent l="19050" t="19050" r="23495" b="171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hongtinvetre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958" cy="829914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69B277" w14:textId="131A259B" w:rsidR="00F03755" w:rsidRDefault="00F03755" w:rsidP="00F03755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Thông tin về điều kiện gia đình</w:t>
      </w:r>
    </w:p>
    <w:p w14:paraId="4C131504" w14:textId="32C86781" w:rsidR="00F03755" w:rsidRDefault="00F03755" w:rsidP="00F03755">
      <w:pPr>
        <w:pStyle w:val="ListParagraph"/>
        <w:ind w:left="108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3797E7" wp14:editId="49F2F957">
            <wp:extent cx="3192432" cy="7408333"/>
            <wp:effectExtent l="19050" t="19050" r="27305" b="215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ieukiengiadinh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959" cy="74281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764781" w14:textId="77777777" w:rsidR="00931682" w:rsidRDefault="00931682" w:rsidP="00F03755">
      <w:pPr>
        <w:pStyle w:val="ListParagraph"/>
        <w:ind w:left="1080"/>
        <w:jc w:val="center"/>
        <w:rPr>
          <w:rFonts w:ascii="Times New Roman" w:hAnsi="Times New Roman" w:cs="Times New Roman"/>
          <w:sz w:val="26"/>
          <w:szCs w:val="26"/>
        </w:rPr>
      </w:pPr>
    </w:p>
    <w:p w14:paraId="2CA1F44F" w14:textId="77777777" w:rsidR="00931682" w:rsidRDefault="00931682" w:rsidP="00F03755">
      <w:pPr>
        <w:pStyle w:val="ListParagraph"/>
        <w:ind w:left="1080"/>
        <w:jc w:val="center"/>
        <w:rPr>
          <w:rFonts w:ascii="Times New Roman" w:hAnsi="Times New Roman" w:cs="Times New Roman"/>
          <w:sz w:val="26"/>
          <w:szCs w:val="26"/>
        </w:rPr>
      </w:pPr>
    </w:p>
    <w:p w14:paraId="5C26495F" w14:textId="77777777" w:rsidR="00931682" w:rsidRDefault="00931682" w:rsidP="00F03755">
      <w:pPr>
        <w:pStyle w:val="ListParagraph"/>
        <w:ind w:left="1080"/>
        <w:jc w:val="center"/>
        <w:rPr>
          <w:rFonts w:ascii="Times New Roman" w:hAnsi="Times New Roman" w:cs="Times New Roman"/>
          <w:sz w:val="26"/>
          <w:szCs w:val="26"/>
        </w:rPr>
      </w:pPr>
    </w:p>
    <w:p w14:paraId="2E23CC49" w14:textId="7B96292A" w:rsidR="00931682" w:rsidRDefault="00931682" w:rsidP="00931682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Chụp ảnh trẻ</w:t>
      </w:r>
    </w:p>
    <w:p w14:paraId="3798CA50" w14:textId="1BBF3186" w:rsidR="00931682" w:rsidRDefault="00C54C31" w:rsidP="00931682">
      <w:pPr>
        <w:pStyle w:val="ListParagraph"/>
        <w:ind w:left="108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0DBA32C" wp14:editId="26114AB1">
            <wp:extent cx="4373880" cy="7322820"/>
            <wp:effectExtent l="19050" t="19050" r="26670" b="114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hupanh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228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AAE40B" w14:textId="77777777" w:rsidR="00AB5117" w:rsidRDefault="00AB5117" w:rsidP="00931682">
      <w:pPr>
        <w:pStyle w:val="ListParagraph"/>
        <w:ind w:left="1080"/>
        <w:jc w:val="center"/>
        <w:rPr>
          <w:rFonts w:ascii="Times New Roman" w:hAnsi="Times New Roman" w:cs="Times New Roman"/>
          <w:sz w:val="26"/>
          <w:szCs w:val="26"/>
        </w:rPr>
      </w:pPr>
    </w:p>
    <w:p w14:paraId="0D9BFC35" w14:textId="77777777" w:rsidR="00AB5117" w:rsidRDefault="00AB5117" w:rsidP="00931682">
      <w:pPr>
        <w:pStyle w:val="ListParagraph"/>
        <w:ind w:left="1080"/>
        <w:jc w:val="center"/>
        <w:rPr>
          <w:rFonts w:ascii="Times New Roman" w:hAnsi="Times New Roman" w:cs="Times New Roman"/>
          <w:sz w:val="26"/>
          <w:szCs w:val="26"/>
        </w:rPr>
      </w:pPr>
    </w:p>
    <w:p w14:paraId="3427256B" w14:textId="77777777" w:rsidR="00AB5117" w:rsidRDefault="00AB5117" w:rsidP="00931682">
      <w:pPr>
        <w:pStyle w:val="ListParagraph"/>
        <w:ind w:left="1080"/>
        <w:jc w:val="center"/>
        <w:rPr>
          <w:rFonts w:ascii="Times New Roman" w:hAnsi="Times New Roman" w:cs="Times New Roman"/>
          <w:sz w:val="26"/>
          <w:szCs w:val="26"/>
        </w:rPr>
      </w:pPr>
    </w:p>
    <w:p w14:paraId="5CD33B22" w14:textId="77777777" w:rsidR="00AB5117" w:rsidRDefault="00AB5117" w:rsidP="00931682">
      <w:pPr>
        <w:pStyle w:val="ListParagraph"/>
        <w:ind w:left="1080"/>
        <w:jc w:val="center"/>
        <w:rPr>
          <w:rFonts w:ascii="Times New Roman" w:hAnsi="Times New Roman" w:cs="Times New Roman"/>
          <w:sz w:val="26"/>
          <w:szCs w:val="26"/>
        </w:rPr>
      </w:pPr>
    </w:p>
    <w:p w14:paraId="2E906936" w14:textId="77777777" w:rsidR="00AB5117" w:rsidRPr="00F03755" w:rsidRDefault="00AB5117" w:rsidP="00931682">
      <w:pPr>
        <w:pStyle w:val="ListParagraph"/>
        <w:ind w:left="1080"/>
        <w:jc w:val="center"/>
        <w:rPr>
          <w:rFonts w:ascii="Times New Roman" w:hAnsi="Times New Roman" w:cs="Times New Roman"/>
          <w:sz w:val="26"/>
          <w:szCs w:val="26"/>
        </w:rPr>
      </w:pPr>
    </w:p>
    <w:p w14:paraId="48C4FF76" w14:textId="5AC0574D" w:rsidR="00BA7CAD" w:rsidRDefault="00AB5117" w:rsidP="00BA3ED0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95" w:name="_Toc532914313"/>
      <w:r>
        <w:rPr>
          <w:rFonts w:ascii="Times New Roman" w:hAnsi="Times New Roman" w:cs="Times New Roman"/>
          <w:sz w:val="26"/>
          <w:szCs w:val="26"/>
        </w:rPr>
        <w:t>Tìm kiếm hồ sơ trẻ</w:t>
      </w:r>
      <w:bookmarkEnd w:id="95"/>
    </w:p>
    <w:p w14:paraId="71BC3E27" w14:textId="61B202AE" w:rsidR="00BA7CAD" w:rsidRDefault="00C12AC0" w:rsidP="00AB511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51DB6DD" wp14:editId="20E753D8">
            <wp:extent cx="4373880" cy="7322820"/>
            <wp:effectExtent l="19050" t="19050" r="26670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imkiemtre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228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4149A0" w14:textId="77777777" w:rsidR="00087E6A" w:rsidRDefault="00087E6A" w:rsidP="00AB511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75B254B1" w14:textId="77777777" w:rsidR="00087E6A" w:rsidRDefault="00087E6A" w:rsidP="00AB511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567F4C6" w14:textId="77777777" w:rsidR="00087E6A" w:rsidRDefault="00087E6A" w:rsidP="00AB511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DA9469E" w14:textId="23C3F4BD" w:rsidR="00BA7CAD" w:rsidRDefault="00087E6A" w:rsidP="00BA3ED0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96" w:name="_Toc532914314"/>
      <w:commentRangeStart w:id="97"/>
      <w:r>
        <w:rPr>
          <w:rFonts w:ascii="Times New Roman" w:hAnsi="Times New Roman" w:cs="Times New Roman"/>
          <w:sz w:val="26"/>
          <w:szCs w:val="26"/>
        </w:rPr>
        <w:lastRenderedPageBreak/>
        <w:t>Cập nhật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tình trạng trẻ</w:t>
      </w:r>
      <w:bookmarkEnd w:id="96"/>
      <w:commentRangeEnd w:id="97"/>
      <w:r w:rsidR="006F4C81">
        <w:rPr>
          <w:rStyle w:val="CommentReference"/>
        </w:rPr>
        <w:commentReference w:id="97"/>
      </w:r>
    </w:p>
    <w:p w14:paraId="41130663" w14:textId="5E58766B" w:rsidR="00BA7CAD" w:rsidRDefault="00C12AC0" w:rsidP="00254C5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90EBB17" wp14:editId="392AE8FD">
            <wp:extent cx="4373880" cy="7383780"/>
            <wp:effectExtent l="19050" t="19050" r="26670" b="266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inhtrangtre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837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A590D9" w14:textId="020452C4" w:rsidR="00FA1ACD" w:rsidRDefault="00FA1ACD" w:rsidP="009B07DA"/>
    <w:sectPr w:rsidR="00FA1ACD" w:rsidSect="00BA7CAD">
      <w:headerReference w:type="default" r:id="rId37"/>
      <w:footerReference w:type="default" r:id="rId38"/>
      <w:pgSz w:w="11907" w:h="16839" w:code="9"/>
      <w:pgMar w:top="1134" w:right="851" w:bottom="1134" w:left="1134" w:header="680" w:footer="34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53" w:author="Thuy Vu Thi Thu" w:date="2018-12-20T09:21:00Z" w:initials="TVTT">
    <w:p w14:paraId="49C930DB" w14:textId="396768F5" w:rsidR="00522213" w:rsidRDefault="00522213">
      <w:pPr>
        <w:pStyle w:val="CommentText"/>
      </w:pPr>
      <w:r>
        <w:rPr>
          <w:rStyle w:val="CommentReference"/>
        </w:rPr>
        <w:annotationRef/>
      </w:r>
      <w:r>
        <w:t xml:space="preserve">Tên Swipe Safe chuyển thành logo ChildFund Vietnam </w:t>
      </w:r>
    </w:p>
  </w:comment>
  <w:comment w:id="97" w:author="Thuy Vu Thi Thu" w:date="2018-12-20T14:27:00Z" w:initials="TVTT">
    <w:p w14:paraId="0DB2954B" w14:textId="681077D1" w:rsidR="006F4C81" w:rsidRDefault="006F4C81">
      <w:pPr>
        <w:pStyle w:val="CommentText"/>
      </w:pPr>
      <w:r>
        <w:rPr>
          <w:rStyle w:val="CommentReference"/>
        </w:rPr>
        <w:annotationRef/>
      </w:r>
      <w:r>
        <w:t>Sửa thành “Báo cáo thông tin trẻ)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49C930DB" w15:done="0"/>
  <w15:commentEx w15:paraId="0DB2954B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BEA763A" w14:textId="77777777" w:rsidR="007A1806" w:rsidRDefault="007A1806" w:rsidP="0061433C">
      <w:pPr>
        <w:spacing w:after="0" w:line="240" w:lineRule="auto"/>
      </w:pPr>
      <w:r>
        <w:separator/>
      </w:r>
    </w:p>
  </w:endnote>
  <w:endnote w:type="continuationSeparator" w:id="0">
    <w:p w14:paraId="60691EB2" w14:textId="77777777" w:rsidR="007A1806" w:rsidRDefault="007A1806" w:rsidP="006143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95"/>
      <w:gridCol w:w="5305"/>
    </w:tblGrid>
    <w:tr w:rsidR="00B65936" w14:paraId="7F4C9664" w14:textId="77777777" w:rsidTr="00DA27E0">
      <w:tc>
        <w:tcPr>
          <w:tcW w:w="4595" w:type="dxa"/>
        </w:tcPr>
        <w:p w14:paraId="5B12EB0F" w14:textId="77777777" w:rsidR="00B65936" w:rsidRPr="00EC65DE" w:rsidRDefault="00B65936" w:rsidP="00EC65DE">
          <w:pPr>
            <w:pStyle w:val="Footer"/>
            <w:rPr>
              <w:rFonts w:ascii="Times New Roman" w:hAnsi="Times New Roman" w:cs="Times New Roman"/>
              <w:i/>
            </w:rPr>
          </w:pPr>
        </w:p>
      </w:tc>
      <w:tc>
        <w:tcPr>
          <w:tcW w:w="5305" w:type="dxa"/>
        </w:tcPr>
        <w:p w14:paraId="7FD090B6" w14:textId="6983CFCB" w:rsidR="00B65936" w:rsidRPr="00C551D7" w:rsidRDefault="00B65936" w:rsidP="00111C32">
          <w:pPr>
            <w:pStyle w:val="Footer"/>
            <w:jc w:val="right"/>
            <w:rPr>
              <w:rFonts w:ascii="Times New Roman" w:hAnsi="Times New Roman" w:cs="Times New Roman"/>
            </w:rPr>
          </w:pPr>
          <w:r w:rsidRPr="00C551D7">
            <w:rPr>
              <w:rFonts w:ascii="Times New Roman" w:hAnsi="Times New Roman" w:cs="Times New Roman"/>
            </w:rPr>
            <w:fldChar w:fldCharType="begin"/>
          </w:r>
          <w:r w:rsidRPr="00C551D7">
            <w:rPr>
              <w:rFonts w:ascii="Times New Roman" w:hAnsi="Times New Roman" w:cs="Times New Roman"/>
            </w:rPr>
            <w:instrText xml:space="preserve"> PAGE   \* MERGEFORMAT </w:instrText>
          </w:r>
          <w:r w:rsidRPr="00C551D7">
            <w:rPr>
              <w:rFonts w:ascii="Times New Roman" w:hAnsi="Times New Roman" w:cs="Times New Roman"/>
            </w:rPr>
            <w:fldChar w:fldCharType="separate"/>
          </w:r>
          <w:r w:rsidR="004A7EA3">
            <w:rPr>
              <w:rFonts w:ascii="Times New Roman" w:hAnsi="Times New Roman" w:cs="Times New Roman"/>
              <w:noProof/>
            </w:rPr>
            <w:t>11</w:t>
          </w:r>
          <w:r w:rsidRPr="00C551D7">
            <w:rPr>
              <w:rFonts w:ascii="Times New Roman" w:hAnsi="Times New Roman" w:cs="Times New Roman"/>
              <w:noProof/>
            </w:rPr>
            <w:fldChar w:fldCharType="end"/>
          </w:r>
        </w:p>
      </w:tc>
    </w:tr>
  </w:tbl>
  <w:p w14:paraId="38327955" w14:textId="77777777" w:rsidR="00B65936" w:rsidRDefault="00033665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FFE23F2" wp14:editId="33B5E41D">
              <wp:simplePos x="0" y="0"/>
              <wp:positionH relativeFrom="margin">
                <wp:align>left</wp:align>
              </wp:positionH>
              <wp:positionV relativeFrom="paragraph">
                <wp:posOffset>-257175</wp:posOffset>
              </wp:positionV>
              <wp:extent cx="6282690" cy="0"/>
              <wp:effectExtent l="0" t="0" r="22860" b="19050"/>
              <wp:wrapNone/>
              <wp:docPr id="3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8269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line w14:anchorId="3771CC67" id="Straight Connector 3" o:spid="_x0000_s1026" style="position:absolute;z-index:25166131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-20.25pt" to="494.7pt,-2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" strokecolor="black [3213]" strokeweight="1pt">
              <w10:wrap anchorx="margin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DCA26AA" w14:textId="77777777" w:rsidR="007A1806" w:rsidRDefault="007A1806" w:rsidP="0061433C">
      <w:pPr>
        <w:spacing w:after="0" w:line="240" w:lineRule="auto"/>
      </w:pPr>
      <w:r>
        <w:separator/>
      </w:r>
    </w:p>
  </w:footnote>
  <w:footnote w:type="continuationSeparator" w:id="0">
    <w:p w14:paraId="692CA271" w14:textId="77777777" w:rsidR="007A1806" w:rsidRDefault="007A1806" w:rsidP="006143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896"/>
      <w:gridCol w:w="6075"/>
    </w:tblGrid>
    <w:tr w:rsidR="00B65936" w14:paraId="70C23964" w14:textId="77777777" w:rsidTr="00C551D7">
      <w:tc>
        <w:tcPr>
          <w:tcW w:w="2802" w:type="dxa"/>
        </w:tcPr>
        <w:p w14:paraId="7DACC356" w14:textId="77777777" w:rsidR="00B65936" w:rsidRDefault="00B65936" w:rsidP="00C551D7">
          <w:pPr>
            <w:pStyle w:val="Header"/>
          </w:pPr>
          <w:r>
            <w:rPr>
              <w:noProof/>
            </w:rPr>
            <w:drawing>
              <wp:inline distT="0" distB="0" distL="0" distR="0" wp14:anchorId="767D46E6" wp14:editId="3F15EA07">
                <wp:extent cx="1702274" cy="638354"/>
                <wp:effectExtent l="0" t="0" r="0" b="0"/>
                <wp:docPr id="11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_355x133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27028" cy="6476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075" w:type="dxa"/>
        </w:tcPr>
        <w:p w14:paraId="67CEC7EE" w14:textId="77777777" w:rsidR="00B65936" w:rsidRPr="00491A6C" w:rsidRDefault="00B65936">
          <w:pPr>
            <w:pStyle w:val="Header"/>
            <w:rPr>
              <w:rFonts w:ascii="Times New Roman" w:hAnsi="Times New Roman" w:cs="Times New Roman"/>
              <w:b/>
              <w:sz w:val="24"/>
            </w:rPr>
          </w:pPr>
          <w:r w:rsidRPr="00491A6C">
            <w:rPr>
              <w:rFonts w:ascii="Times New Roman" w:hAnsi="Times New Roman" w:cs="Times New Roman"/>
              <w:b/>
              <w:sz w:val="24"/>
            </w:rPr>
            <w:t>CÔNG TY CỔ PHẦN CÔNG NGHỆ NHÂN TÍN</w:t>
          </w:r>
        </w:p>
        <w:p w14:paraId="02D8E1E3" w14:textId="77777777" w:rsidR="00B65936" w:rsidRPr="00EC65DE" w:rsidRDefault="00B65936">
          <w:pPr>
            <w:pStyle w:val="Header"/>
            <w:rPr>
              <w:rFonts w:ascii="Times New Roman" w:hAnsi="Times New Roman" w:cs="Times New Roman"/>
            </w:rPr>
          </w:pPr>
          <w:r w:rsidRPr="00EC65DE">
            <w:rPr>
              <w:rFonts w:ascii="Times New Roman" w:hAnsi="Times New Roman" w:cs="Times New Roman"/>
            </w:rPr>
            <w:t>Địa chỉ: 3/87, Nguyễn Văn Trỗi, Thanh Xuân, Hà Nội</w:t>
          </w:r>
        </w:p>
        <w:p w14:paraId="555E6E92" w14:textId="77777777" w:rsidR="00B65936" w:rsidRPr="00EC65DE" w:rsidRDefault="00B65936" w:rsidP="00491A6C">
          <w:pPr>
            <w:pStyle w:val="Header"/>
            <w:rPr>
              <w:rFonts w:ascii="Times New Roman" w:hAnsi="Times New Roman" w:cs="Times New Roman"/>
            </w:rPr>
          </w:pPr>
          <w:r w:rsidRPr="00EC65DE">
            <w:rPr>
              <w:rFonts w:ascii="Times New Roman" w:hAnsi="Times New Roman" w:cs="Times New Roman"/>
            </w:rPr>
            <w:t xml:space="preserve">ĐT: 84-4-3664 7783                  MST: 0105631771    </w:t>
          </w:r>
        </w:p>
        <w:p w14:paraId="22C4BE38" w14:textId="77777777" w:rsidR="00B65936" w:rsidRPr="00491A6C" w:rsidRDefault="00B65936" w:rsidP="00491A6C">
          <w:pPr>
            <w:pStyle w:val="Header"/>
            <w:rPr>
              <w:rFonts w:ascii="Times New Roman" w:hAnsi="Times New Roman" w:cs="Times New Roman"/>
              <w:sz w:val="24"/>
            </w:rPr>
          </w:pPr>
          <w:r w:rsidRPr="00EC65DE">
            <w:rPr>
              <w:rFonts w:ascii="Times New Roman" w:hAnsi="Times New Roman" w:cs="Times New Roman"/>
            </w:rPr>
            <w:t>Website: http://nhantinsoft.vn   Email: sales@nhantinsoft.vn</w:t>
          </w:r>
          <w:r>
            <w:rPr>
              <w:rFonts w:ascii="Times New Roman" w:hAnsi="Times New Roman" w:cs="Times New Roman"/>
              <w:sz w:val="24"/>
            </w:rPr>
            <w:t xml:space="preserve"> </w:t>
          </w:r>
        </w:p>
      </w:tc>
    </w:tr>
  </w:tbl>
  <w:p w14:paraId="6620A35E" w14:textId="77777777" w:rsidR="00B65936" w:rsidRDefault="00B65936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6BFEDC7" wp14:editId="4C11BFF6">
              <wp:simplePos x="0" y="0"/>
              <wp:positionH relativeFrom="column">
                <wp:posOffset>3810</wp:posOffset>
              </wp:positionH>
              <wp:positionV relativeFrom="paragraph">
                <wp:posOffset>34925</wp:posOffset>
              </wp:positionV>
              <wp:extent cx="6282690" cy="0"/>
              <wp:effectExtent l="0" t="0" r="22860" b="19050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8269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line w14:anchorId="1DDEB4F8" id="Straight Connector 2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3pt,2.75pt" to="495pt,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" strokecolor="black [3213]" strokeweight="1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DD1DCA"/>
    <w:multiLevelType w:val="hybridMultilevel"/>
    <w:tmpl w:val="D11EFB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572BA3"/>
    <w:multiLevelType w:val="hybridMultilevel"/>
    <w:tmpl w:val="85FC848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F4D1DB5"/>
    <w:multiLevelType w:val="hybridMultilevel"/>
    <w:tmpl w:val="355683B6"/>
    <w:lvl w:ilvl="0" w:tplc="C9AA039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2271FAA"/>
    <w:multiLevelType w:val="hybridMultilevel"/>
    <w:tmpl w:val="E6A60606"/>
    <w:lvl w:ilvl="0" w:tplc="2C5627A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A4388E"/>
    <w:multiLevelType w:val="hybridMultilevel"/>
    <w:tmpl w:val="942AA8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553352A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98774D2"/>
    <w:multiLevelType w:val="hybridMultilevel"/>
    <w:tmpl w:val="D11EFB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D922F15"/>
    <w:multiLevelType w:val="multilevel"/>
    <w:tmpl w:val="80FE2CE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8">
    <w:nsid w:val="210F6F81"/>
    <w:multiLevelType w:val="hybridMultilevel"/>
    <w:tmpl w:val="01081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C1B41DA"/>
    <w:multiLevelType w:val="hybridMultilevel"/>
    <w:tmpl w:val="AB8A6E88"/>
    <w:lvl w:ilvl="0" w:tplc="90FCB702">
      <w:start w:val="1"/>
      <w:numFmt w:val="bullet"/>
      <w:suff w:val="space"/>
      <w:lvlText w:val=""/>
      <w:lvlJc w:val="left"/>
      <w:pPr>
        <w:ind w:left="964" w:hanging="676"/>
      </w:pPr>
      <w:rPr>
        <w:rFonts w:ascii="Wingdings" w:hAnsi="Wingdings" w:hint="default"/>
        <w:b w:val="0"/>
        <w:i w:val="0"/>
        <w:color w:val="auto"/>
        <w:sz w:val="24"/>
      </w:rPr>
    </w:lvl>
    <w:lvl w:ilvl="1" w:tplc="0B3E925C">
      <w:start w:val="1"/>
      <w:numFmt w:val="upperRoman"/>
      <w:lvlText w:val="%2."/>
      <w:lvlJc w:val="left"/>
      <w:pPr>
        <w:tabs>
          <w:tab w:val="num" w:pos="964"/>
        </w:tabs>
        <w:ind w:left="964" w:hanging="397"/>
      </w:pPr>
      <w:rPr>
        <w:rFonts w:cs="Times New Roman" w:hint="default"/>
        <w:b/>
        <w:i w:val="0"/>
        <w:color w:val="auto"/>
        <w:sz w:val="24"/>
      </w:rPr>
    </w:lvl>
    <w:lvl w:ilvl="2" w:tplc="04090005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10">
    <w:nsid w:val="340E369C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5857D38"/>
    <w:multiLevelType w:val="hybridMultilevel"/>
    <w:tmpl w:val="96B8B1F8"/>
    <w:lvl w:ilvl="0" w:tplc="0832E1C2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37527312"/>
    <w:multiLevelType w:val="hybridMultilevel"/>
    <w:tmpl w:val="2CFAD04C"/>
    <w:lvl w:ilvl="0" w:tplc="38662454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3CD7530F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D622688"/>
    <w:multiLevelType w:val="hybridMultilevel"/>
    <w:tmpl w:val="74D22D52"/>
    <w:lvl w:ilvl="0" w:tplc="0ADCFA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40B70092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43856F6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4901192"/>
    <w:multiLevelType w:val="hybridMultilevel"/>
    <w:tmpl w:val="A91042DE"/>
    <w:lvl w:ilvl="0" w:tplc="BAA4BF14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>
    <w:nsid w:val="45F930B5"/>
    <w:multiLevelType w:val="hybridMultilevel"/>
    <w:tmpl w:val="BBA42DC2"/>
    <w:lvl w:ilvl="0" w:tplc="0ADCFA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4DA3223C"/>
    <w:multiLevelType w:val="hybridMultilevel"/>
    <w:tmpl w:val="0E2ADEB2"/>
    <w:lvl w:ilvl="0" w:tplc="883AB3A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DC71939"/>
    <w:multiLevelType w:val="hybridMultilevel"/>
    <w:tmpl w:val="03BA490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4EF4376A"/>
    <w:multiLevelType w:val="hybridMultilevel"/>
    <w:tmpl w:val="BCDE0FC8"/>
    <w:lvl w:ilvl="0" w:tplc="C63EC6F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05E7611"/>
    <w:multiLevelType w:val="hybridMultilevel"/>
    <w:tmpl w:val="C23C09AA"/>
    <w:lvl w:ilvl="0" w:tplc="D502303C">
      <w:numFmt w:val="bullet"/>
      <w:lvlText w:val="-"/>
      <w:lvlJc w:val="left"/>
      <w:pPr>
        <w:ind w:left="800" w:hanging="360"/>
      </w:pPr>
      <w:rPr>
        <w:rFonts w:ascii="Times New Roman" w:eastAsiaTheme="minorHAnsi" w:hAnsi="Times New Roman" w:cs="Times New Roman" w:hint="default"/>
        <w:color w:val="0000FF" w:themeColor="hyperlink"/>
        <w:u w:val="single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23">
    <w:nsid w:val="5B244180"/>
    <w:multiLevelType w:val="hybridMultilevel"/>
    <w:tmpl w:val="F72862DA"/>
    <w:lvl w:ilvl="0" w:tplc="C63EC6F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C0E4563"/>
    <w:multiLevelType w:val="hybridMultilevel"/>
    <w:tmpl w:val="22509B8E"/>
    <w:lvl w:ilvl="0" w:tplc="04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50A6F2E"/>
    <w:multiLevelType w:val="hybridMultilevel"/>
    <w:tmpl w:val="223A8922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>
    <w:nsid w:val="67144A53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7322DFB"/>
    <w:multiLevelType w:val="hybridMultilevel"/>
    <w:tmpl w:val="F056BAE0"/>
    <w:lvl w:ilvl="0" w:tplc="4978FD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67D650C9"/>
    <w:multiLevelType w:val="hybridMultilevel"/>
    <w:tmpl w:val="CB565E94"/>
    <w:lvl w:ilvl="0" w:tplc="555C3F4A">
      <w:start w:val="61"/>
      <w:numFmt w:val="bullet"/>
      <w:lvlText w:val="-"/>
      <w:lvlJc w:val="left"/>
      <w:pPr>
        <w:ind w:left="570" w:hanging="570"/>
      </w:pPr>
      <w:rPr>
        <w:rFonts w:ascii="Times New Roman" w:hAnsi="Times New Roman" w:hint="default"/>
        <w:b w:val="0"/>
        <w:i w:val="0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>
    <w:nsid w:val="6E947496"/>
    <w:multiLevelType w:val="hybridMultilevel"/>
    <w:tmpl w:val="D11EFB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27A7082"/>
    <w:multiLevelType w:val="hybridMultilevel"/>
    <w:tmpl w:val="D19245F6"/>
    <w:lvl w:ilvl="0" w:tplc="8D1255FA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8D1255FA">
      <w:start w:val="2"/>
      <w:numFmt w:val="bullet"/>
      <w:lvlText w:val="-"/>
      <w:lvlJc w:val="left"/>
      <w:pPr>
        <w:ind w:left="1800" w:hanging="360"/>
      </w:pPr>
      <w:rPr>
        <w:rFonts w:ascii="Times New Roman" w:eastAsia="Calibri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>
    <w:nsid w:val="72C249D9"/>
    <w:multiLevelType w:val="hybridMultilevel"/>
    <w:tmpl w:val="355683B6"/>
    <w:lvl w:ilvl="0" w:tplc="C9AA039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>
    <w:nsid w:val="73A42BCD"/>
    <w:multiLevelType w:val="hybridMultilevel"/>
    <w:tmpl w:val="55B8DEF6"/>
    <w:lvl w:ilvl="0" w:tplc="25C6627A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>
    <w:nsid w:val="76B269E4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8F06FEB"/>
    <w:multiLevelType w:val="hybridMultilevel"/>
    <w:tmpl w:val="FF5C2A94"/>
    <w:lvl w:ilvl="0" w:tplc="1772F8A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9B859F6"/>
    <w:multiLevelType w:val="multilevel"/>
    <w:tmpl w:val="D186868E"/>
    <w:lvl w:ilvl="0">
      <w:start w:val="1"/>
      <w:numFmt w:val="decimal"/>
      <w:lvlText w:val="%1."/>
      <w:lvlJc w:val="left"/>
      <w:pPr>
        <w:ind w:left="75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6">
    <w:nsid w:val="7A834C73"/>
    <w:multiLevelType w:val="hybridMultilevel"/>
    <w:tmpl w:val="5ABC54EA"/>
    <w:lvl w:ilvl="0" w:tplc="91AE604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AEB6606"/>
    <w:multiLevelType w:val="hybridMultilevel"/>
    <w:tmpl w:val="355683B6"/>
    <w:lvl w:ilvl="0" w:tplc="C9AA039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7BAB3223"/>
    <w:multiLevelType w:val="hybridMultilevel"/>
    <w:tmpl w:val="EC7E538E"/>
    <w:lvl w:ilvl="0" w:tplc="1A8A727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0"/>
  </w:num>
  <w:num w:numId="2">
    <w:abstractNumId w:val="21"/>
  </w:num>
  <w:num w:numId="3">
    <w:abstractNumId w:val="4"/>
  </w:num>
  <w:num w:numId="4">
    <w:abstractNumId w:val="9"/>
  </w:num>
  <w:num w:numId="5">
    <w:abstractNumId w:val="28"/>
  </w:num>
  <w:num w:numId="6">
    <w:abstractNumId w:val="25"/>
  </w:num>
  <w:num w:numId="7">
    <w:abstractNumId w:val="30"/>
  </w:num>
  <w:num w:numId="8">
    <w:abstractNumId w:val="8"/>
  </w:num>
  <w:num w:numId="9">
    <w:abstractNumId w:val="3"/>
  </w:num>
  <w:num w:numId="10">
    <w:abstractNumId w:val="6"/>
  </w:num>
  <w:num w:numId="11">
    <w:abstractNumId w:val="29"/>
  </w:num>
  <w:num w:numId="12">
    <w:abstractNumId w:val="0"/>
  </w:num>
  <w:num w:numId="13">
    <w:abstractNumId w:val="14"/>
  </w:num>
  <w:num w:numId="14">
    <w:abstractNumId w:val="27"/>
  </w:num>
  <w:num w:numId="15">
    <w:abstractNumId w:val="2"/>
  </w:num>
  <w:num w:numId="16">
    <w:abstractNumId w:val="37"/>
  </w:num>
  <w:num w:numId="17">
    <w:abstractNumId w:val="31"/>
  </w:num>
  <w:num w:numId="18">
    <w:abstractNumId w:val="38"/>
  </w:num>
  <w:num w:numId="19">
    <w:abstractNumId w:val="32"/>
  </w:num>
  <w:num w:numId="20">
    <w:abstractNumId w:val="17"/>
  </w:num>
  <w:num w:numId="21">
    <w:abstractNumId w:val="1"/>
  </w:num>
  <w:num w:numId="22">
    <w:abstractNumId w:val="23"/>
  </w:num>
  <w:num w:numId="23">
    <w:abstractNumId w:val="5"/>
  </w:num>
  <w:num w:numId="24">
    <w:abstractNumId w:val="13"/>
  </w:num>
  <w:num w:numId="25">
    <w:abstractNumId w:val="33"/>
  </w:num>
  <w:num w:numId="26">
    <w:abstractNumId w:val="10"/>
  </w:num>
  <w:num w:numId="27">
    <w:abstractNumId w:val="15"/>
  </w:num>
  <w:num w:numId="28">
    <w:abstractNumId w:val="16"/>
  </w:num>
  <w:num w:numId="29">
    <w:abstractNumId w:val="26"/>
  </w:num>
  <w:num w:numId="30">
    <w:abstractNumId w:val="19"/>
  </w:num>
  <w:num w:numId="31">
    <w:abstractNumId w:val="11"/>
  </w:num>
  <w:num w:numId="32">
    <w:abstractNumId w:val="18"/>
  </w:num>
  <w:num w:numId="33">
    <w:abstractNumId w:val="24"/>
  </w:num>
  <w:num w:numId="34">
    <w:abstractNumId w:val="7"/>
  </w:num>
  <w:num w:numId="35">
    <w:abstractNumId w:val="12"/>
  </w:num>
  <w:num w:numId="36">
    <w:abstractNumId w:val="35"/>
  </w:num>
  <w:num w:numId="37">
    <w:abstractNumId w:val="34"/>
  </w:num>
  <w:num w:numId="38">
    <w:abstractNumId w:val="36"/>
  </w:num>
  <w:num w:numId="39">
    <w:abstractNumId w:val="22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thangvq206@gmail.com">
    <w15:presenceInfo w15:providerId="None" w15:userId="thangvq206@gmail.com"/>
  </w15:person>
  <w15:person w15:author="Thuy Vu Thi Thu">
    <w15:presenceInfo w15:providerId="AD" w15:userId="S-1-5-21-2600680229-520934216-2905890826-111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hideSpellingErrors/>
  <w:hideGrammaticalErrors/>
  <w:trackRevision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5E88"/>
    <w:rsid w:val="00004E96"/>
    <w:rsid w:val="00010BBD"/>
    <w:rsid w:val="0001432D"/>
    <w:rsid w:val="0001720F"/>
    <w:rsid w:val="00024678"/>
    <w:rsid w:val="00025692"/>
    <w:rsid w:val="000262BB"/>
    <w:rsid w:val="00027225"/>
    <w:rsid w:val="00027C7D"/>
    <w:rsid w:val="00033665"/>
    <w:rsid w:val="000370C3"/>
    <w:rsid w:val="0004047A"/>
    <w:rsid w:val="00042DAE"/>
    <w:rsid w:val="000441D3"/>
    <w:rsid w:val="0005340B"/>
    <w:rsid w:val="0005378B"/>
    <w:rsid w:val="00054B99"/>
    <w:rsid w:val="000566F8"/>
    <w:rsid w:val="00056ECE"/>
    <w:rsid w:val="00064438"/>
    <w:rsid w:val="000671E7"/>
    <w:rsid w:val="00070D1E"/>
    <w:rsid w:val="0007393D"/>
    <w:rsid w:val="000745F2"/>
    <w:rsid w:val="000746A4"/>
    <w:rsid w:val="000747C5"/>
    <w:rsid w:val="00087E6A"/>
    <w:rsid w:val="00094893"/>
    <w:rsid w:val="00094D1A"/>
    <w:rsid w:val="000A288F"/>
    <w:rsid w:val="000A3891"/>
    <w:rsid w:val="000A7A5B"/>
    <w:rsid w:val="000B2477"/>
    <w:rsid w:val="000B536B"/>
    <w:rsid w:val="000B5AE8"/>
    <w:rsid w:val="000C2A46"/>
    <w:rsid w:val="000D0C6A"/>
    <w:rsid w:val="000D28C5"/>
    <w:rsid w:val="000D4ABC"/>
    <w:rsid w:val="000E4750"/>
    <w:rsid w:val="000F4357"/>
    <w:rsid w:val="000F7C1D"/>
    <w:rsid w:val="00101CA7"/>
    <w:rsid w:val="00102025"/>
    <w:rsid w:val="001046DE"/>
    <w:rsid w:val="00106708"/>
    <w:rsid w:val="00111022"/>
    <w:rsid w:val="0011192F"/>
    <w:rsid w:val="00111C32"/>
    <w:rsid w:val="001148C3"/>
    <w:rsid w:val="00115867"/>
    <w:rsid w:val="00117D3B"/>
    <w:rsid w:val="00120D77"/>
    <w:rsid w:val="00126F07"/>
    <w:rsid w:val="00127B1C"/>
    <w:rsid w:val="00127B6D"/>
    <w:rsid w:val="00130980"/>
    <w:rsid w:val="00131FA0"/>
    <w:rsid w:val="00137DF6"/>
    <w:rsid w:val="0014104B"/>
    <w:rsid w:val="0014182D"/>
    <w:rsid w:val="00142231"/>
    <w:rsid w:val="0014326B"/>
    <w:rsid w:val="00143D23"/>
    <w:rsid w:val="0014441F"/>
    <w:rsid w:val="00151DE1"/>
    <w:rsid w:val="00152D12"/>
    <w:rsid w:val="00157BFA"/>
    <w:rsid w:val="00164F86"/>
    <w:rsid w:val="001655F5"/>
    <w:rsid w:val="00170CE7"/>
    <w:rsid w:val="00174290"/>
    <w:rsid w:val="001744F8"/>
    <w:rsid w:val="00176FA9"/>
    <w:rsid w:val="001822E2"/>
    <w:rsid w:val="00190C30"/>
    <w:rsid w:val="001946D1"/>
    <w:rsid w:val="001A3BFE"/>
    <w:rsid w:val="001A436F"/>
    <w:rsid w:val="001A75FD"/>
    <w:rsid w:val="001B4A3D"/>
    <w:rsid w:val="001B5139"/>
    <w:rsid w:val="001C1640"/>
    <w:rsid w:val="001C1B4A"/>
    <w:rsid w:val="001C30BF"/>
    <w:rsid w:val="001C6D6A"/>
    <w:rsid w:val="001D1E1B"/>
    <w:rsid w:val="001D20E8"/>
    <w:rsid w:val="001D2F08"/>
    <w:rsid w:val="001D344B"/>
    <w:rsid w:val="001D5448"/>
    <w:rsid w:val="001E160F"/>
    <w:rsid w:val="001E1A48"/>
    <w:rsid w:val="001E1E0E"/>
    <w:rsid w:val="001E2F5A"/>
    <w:rsid w:val="001E4721"/>
    <w:rsid w:val="001E69AC"/>
    <w:rsid w:val="001F5CD6"/>
    <w:rsid w:val="001F785D"/>
    <w:rsid w:val="00202E07"/>
    <w:rsid w:val="00202FF1"/>
    <w:rsid w:val="00203BFE"/>
    <w:rsid w:val="0020425E"/>
    <w:rsid w:val="0020491C"/>
    <w:rsid w:val="002050D7"/>
    <w:rsid w:val="00210C9C"/>
    <w:rsid w:val="00217357"/>
    <w:rsid w:val="00222A88"/>
    <w:rsid w:val="00227E2C"/>
    <w:rsid w:val="0023320D"/>
    <w:rsid w:val="002344A7"/>
    <w:rsid w:val="00237419"/>
    <w:rsid w:val="00247463"/>
    <w:rsid w:val="00250DFD"/>
    <w:rsid w:val="00252FCC"/>
    <w:rsid w:val="00254C57"/>
    <w:rsid w:val="00254C78"/>
    <w:rsid w:val="00261035"/>
    <w:rsid w:val="0026315B"/>
    <w:rsid w:val="002637E5"/>
    <w:rsid w:val="00265C78"/>
    <w:rsid w:val="00270A9A"/>
    <w:rsid w:val="00273963"/>
    <w:rsid w:val="00274C37"/>
    <w:rsid w:val="0027621B"/>
    <w:rsid w:val="00276D88"/>
    <w:rsid w:val="002773BB"/>
    <w:rsid w:val="00277AE9"/>
    <w:rsid w:val="0029001A"/>
    <w:rsid w:val="00292E56"/>
    <w:rsid w:val="002930A9"/>
    <w:rsid w:val="00293A95"/>
    <w:rsid w:val="00293B2E"/>
    <w:rsid w:val="00296E8B"/>
    <w:rsid w:val="00297C48"/>
    <w:rsid w:val="002A1DE8"/>
    <w:rsid w:val="002A24F1"/>
    <w:rsid w:val="002B11F3"/>
    <w:rsid w:val="002B1248"/>
    <w:rsid w:val="002B336D"/>
    <w:rsid w:val="002B4AA9"/>
    <w:rsid w:val="002B4E60"/>
    <w:rsid w:val="002B565E"/>
    <w:rsid w:val="002C0B13"/>
    <w:rsid w:val="002C2E99"/>
    <w:rsid w:val="002C61F8"/>
    <w:rsid w:val="002C6F72"/>
    <w:rsid w:val="002D1A93"/>
    <w:rsid w:val="002D360C"/>
    <w:rsid w:val="002D76A6"/>
    <w:rsid w:val="002E4C3B"/>
    <w:rsid w:val="002E5765"/>
    <w:rsid w:val="002F451A"/>
    <w:rsid w:val="00302203"/>
    <w:rsid w:val="003030C4"/>
    <w:rsid w:val="003055AA"/>
    <w:rsid w:val="00313EB1"/>
    <w:rsid w:val="00315BAE"/>
    <w:rsid w:val="00316161"/>
    <w:rsid w:val="00320A59"/>
    <w:rsid w:val="00325A95"/>
    <w:rsid w:val="003277A4"/>
    <w:rsid w:val="003313DF"/>
    <w:rsid w:val="003315DE"/>
    <w:rsid w:val="00334833"/>
    <w:rsid w:val="00334961"/>
    <w:rsid w:val="00336BAE"/>
    <w:rsid w:val="0034375A"/>
    <w:rsid w:val="00344C5B"/>
    <w:rsid w:val="00351150"/>
    <w:rsid w:val="00351323"/>
    <w:rsid w:val="00356E96"/>
    <w:rsid w:val="00360FC2"/>
    <w:rsid w:val="003620B0"/>
    <w:rsid w:val="00371FA3"/>
    <w:rsid w:val="00377B40"/>
    <w:rsid w:val="00377C32"/>
    <w:rsid w:val="00380A32"/>
    <w:rsid w:val="003815CC"/>
    <w:rsid w:val="00386E83"/>
    <w:rsid w:val="00392710"/>
    <w:rsid w:val="003962A8"/>
    <w:rsid w:val="003A1CF0"/>
    <w:rsid w:val="003A4AB5"/>
    <w:rsid w:val="003A5EC8"/>
    <w:rsid w:val="003A7740"/>
    <w:rsid w:val="003B1086"/>
    <w:rsid w:val="003C5419"/>
    <w:rsid w:val="003C5740"/>
    <w:rsid w:val="003C6417"/>
    <w:rsid w:val="003C74C5"/>
    <w:rsid w:val="003D5E78"/>
    <w:rsid w:val="003D62C8"/>
    <w:rsid w:val="003D6CE3"/>
    <w:rsid w:val="003E4367"/>
    <w:rsid w:val="003E4A4A"/>
    <w:rsid w:val="003E5247"/>
    <w:rsid w:val="003E69D1"/>
    <w:rsid w:val="003F00EE"/>
    <w:rsid w:val="003F0866"/>
    <w:rsid w:val="003F31D7"/>
    <w:rsid w:val="003F5784"/>
    <w:rsid w:val="003F68BF"/>
    <w:rsid w:val="004129FF"/>
    <w:rsid w:val="00412D27"/>
    <w:rsid w:val="00415C90"/>
    <w:rsid w:val="00416405"/>
    <w:rsid w:val="004204DE"/>
    <w:rsid w:val="004242A1"/>
    <w:rsid w:val="00424A3C"/>
    <w:rsid w:val="00426120"/>
    <w:rsid w:val="00431014"/>
    <w:rsid w:val="00433236"/>
    <w:rsid w:val="00444255"/>
    <w:rsid w:val="00451C3B"/>
    <w:rsid w:val="00455966"/>
    <w:rsid w:val="0046048B"/>
    <w:rsid w:val="004634FF"/>
    <w:rsid w:val="004645B9"/>
    <w:rsid w:val="00466466"/>
    <w:rsid w:val="00473513"/>
    <w:rsid w:val="00475049"/>
    <w:rsid w:val="00475217"/>
    <w:rsid w:val="004838AE"/>
    <w:rsid w:val="00485818"/>
    <w:rsid w:val="004858D3"/>
    <w:rsid w:val="00491A6C"/>
    <w:rsid w:val="004923A7"/>
    <w:rsid w:val="00496CE5"/>
    <w:rsid w:val="004A2350"/>
    <w:rsid w:val="004A7EA3"/>
    <w:rsid w:val="004B5787"/>
    <w:rsid w:val="004B6D1C"/>
    <w:rsid w:val="004C1E81"/>
    <w:rsid w:val="004C6240"/>
    <w:rsid w:val="004C6281"/>
    <w:rsid w:val="004F7208"/>
    <w:rsid w:val="0050085A"/>
    <w:rsid w:val="00503964"/>
    <w:rsid w:val="0050789F"/>
    <w:rsid w:val="005141A1"/>
    <w:rsid w:val="00514668"/>
    <w:rsid w:val="005151B7"/>
    <w:rsid w:val="00516497"/>
    <w:rsid w:val="0052017B"/>
    <w:rsid w:val="00522213"/>
    <w:rsid w:val="0052508B"/>
    <w:rsid w:val="005338FB"/>
    <w:rsid w:val="005400AA"/>
    <w:rsid w:val="00543493"/>
    <w:rsid w:val="005439D8"/>
    <w:rsid w:val="00544F04"/>
    <w:rsid w:val="005470E0"/>
    <w:rsid w:val="0055155A"/>
    <w:rsid w:val="00564DBB"/>
    <w:rsid w:val="00565D73"/>
    <w:rsid w:val="00582F08"/>
    <w:rsid w:val="00582F7A"/>
    <w:rsid w:val="00597DD5"/>
    <w:rsid w:val="005A1013"/>
    <w:rsid w:val="005A257E"/>
    <w:rsid w:val="005A6736"/>
    <w:rsid w:val="005A7141"/>
    <w:rsid w:val="005B0D9E"/>
    <w:rsid w:val="005B0EA2"/>
    <w:rsid w:val="005C7083"/>
    <w:rsid w:val="005C79B6"/>
    <w:rsid w:val="005C7E8B"/>
    <w:rsid w:val="005D49DE"/>
    <w:rsid w:val="005D6D77"/>
    <w:rsid w:val="005D7002"/>
    <w:rsid w:val="005D71FC"/>
    <w:rsid w:val="005D7224"/>
    <w:rsid w:val="005E0AB6"/>
    <w:rsid w:val="005E229A"/>
    <w:rsid w:val="005E4317"/>
    <w:rsid w:val="005E7C75"/>
    <w:rsid w:val="005F0534"/>
    <w:rsid w:val="005F244E"/>
    <w:rsid w:val="00602BAA"/>
    <w:rsid w:val="00604987"/>
    <w:rsid w:val="00605AA0"/>
    <w:rsid w:val="0061178C"/>
    <w:rsid w:val="00612FEC"/>
    <w:rsid w:val="0061433C"/>
    <w:rsid w:val="00616560"/>
    <w:rsid w:val="00617468"/>
    <w:rsid w:val="006259CE"/>
    <w:rsid w:val="006273E1"/>
    <w:rsid w:val="0063031A"/>
    <w:rsid w:val="00640435"/>
    <w:rsid w:val="00640EC9"/>
    <w:rsid w:val="00642528"/>
    <w:rsid w:val="00645940"/>
    <w:rsid w:val="00647959"/>
    <w:rsid w:val="0065039E"/>
    <w:rsid w:val="00656B97"/>
    <w:rsid w:val="00657331"/>
    <w:rsid w:val="006619C6"/>
    <w:rsid w:val="00661A58"/>
    <w:rsid w:val="00665087"/>
    <w:rsid w:val="00665DD1"/>
    <w:rsid w:val="0067209D"/>
    <w:rsid w:val="0067373F"/>
    <w:rsid w:val="00682035"/>
    <w:rsid w:val="006843C6"/>
    <w:rsid w:val="006902B0"/>
    <w:rsid w:val="0069033B"/>
    <w:rsid w:val="00690B0B"/>
    <w:rsid w:val="006919B3"/>
    <w:rsid w:val="00695371"/>
    <w:rsid w:val="006958EF"/>
    <w:rsid w:val="00697A25"/>
    <w:rsid w:val="006A1087"/>
    <w:rsid w:val="006B449D"/>
    <w:rsid w:val="006B6FEF"/>
    <w:rsid w:val="006B793D"/>
    <w:rsid w:val="006C2001"/>
    <w:rsid w:val="006C2EF1"/>
    <w:rsid w:val="006C4BEC"/>
    <w:rsid w:val="006D19FD"/>
    <w:rsid w:val="006D406A"/>
    <w:rsid w:val="006E20BA"/>
    <w:rsid w:val="006E2A2F"/>
    <w:rsid w:val="006F1BFD"/>
    <w:rsid w:val="006F4C81"/>
    <w:rsid w:val="006F5F5C"/>
    <w:rsid w:val="006F6DF3"/>
    <w:rsid w:val="00702AD3"/>
    <w:rsid w:val="007057A9"/>
    <w:rsid w:val="007107EE"/>
    <w:rsid w:val="00713EF3"/>
    <w:rsid w:val="00714C32"/>
    <w:rsid w:val="0073008D"/>
    <w:rsid w:val="007317D1"/>
    <w:rsid w:val="00741CCB"/>
    <w:rsid w:val="007439B9"/>
    <w:rsid w:val="00745B8B"/>
    <w:rsid w:val="00747932"/>
    <w:rsid w:val="007507A5"/>
    <w:rsid w:val="00751586"/>
    <w:rsid w:val="007548E8"/>
    <w:rsid w:val="00756762"/>
    <w:rsid w:val="00761EF4"/>
    <w:rsid w:val="0076215D"/>
    <w:rsid w:val="00763E1E"/>
    <w:rsid w:val="007650CB"/>
    <w:rsid w:val="007667FB"/>
    <w:rsid w:val="0077260D"/>
    <w:rsid w:val="007770A4"/>
    <w:rsid w:val="0078456B"/>
    <w:rsid w:val="0078460D"/>
    <w:rsid w:val="0079158B"/>
    <w:rsid w:val="00795D66"/>
    <w:rsid w:val="00797975"/>
    <w:rsid w:val="007A12C5"/>
    <w:rsid w:val="007A16C5"/>
    <w:rsid w:val="007A1806"/>
    <w:rsid w:val="007A198E"/>
    <w:rsid w:val="007A4ADC"/>
    <w:rsid w:val="007A63A9"/>
    <w:rsid w:val="007A6776"/>
    <w:rsid w:val="007A7758"/>
    <w:rsid w:val="007B6802"/>
    <w:rsid w:val="007D0ABA"/>
    <w:rsid w:val="007D1D29"/>
    <w:rsid w:val="007D7571"/>
    <w:rsid w:val="007E1C68"/>
    <w:rsid w:val="007E1D1B"/>
    <w:rsid w:val="007E5099"/>
    <w:rsid w:val="007E7F96"/>
    <w:rsid w:val="007F0CA5"/>
    <w:rsid w:val="007F2064"/>
    <w:rsid w:val="007F4C34"/>
    <w:rsid w:val="00801A9E"/>
    <w:rsid w:val="0080239B"/>
    <w:rsid w:val="00802A56"/>
    <w:rsid w:val="00803283"/>
    <w:rsid w:val="00805C87"/>
    <w:rsid w:val="00812023"/>
    <w:rsid w:val="00813846"/>
    <w:rsid w:val="00814632"/>
    <w:rsid w:val="00815BFE"/>
    <w:rsid w:val="008167D1"/>
    <w:rsid w:val="0082000A"/>
    <w:rsid w:val="00822934"/>
    <w:rsid w:val="0082357D"/>
    <w:rsid w:val="0082385D"/>
    <w:rsid w:val="00825E35"/>
    <w:rsid w:val="0082755F"/>
    <w:rsid w:val="00834A99"/>
    <w:rsid w:val="00834FEF"/>
    <w:rsid w:val="00840508"/>
    <w:rsid w:val="0084300E"/>
    <w:rsid w:val="008437C1"/>
    <w:rsid w:val="00851ECB"/>
    <w:rsid w:val="00853EF5"/>
    <w:rsid w:val="008565AB"/>
    <w:rsid w:val="0086596B"/>
    <w:rsid w:val="00865D8A"/>
    <w:rsid w:val="008676E5"/>
    <w:rsid w:val="008741CA"/>
    <w:rsid w:val="008748B0"/>
    <w:rsid w:val="00874E6B"/>
    <w:rsid w:val="00890749"/>
    <w:rsid w:val="008931E9"/>
    <w:rsid w:val="00894CCF"/>
    <w:rsid w:val="00894D9B"/>
    <w:rsid w:val="0089708C"/>
    <w:rsid w:val="008A2024"/>
    <w:rsid w:val="008A35A3"/>
    <w:rsid w:val="008B3CAE"/>
    <w:rsid w:val="008B49A9"/>
    <w:rsid w:val="008B5B86"/>
    <w:rsid w:val="008C005C"/>
    <w:rsid w:val="008C16F5"/>
    <w:rsid w:val="008C664B"/>
    <w:rsid w:val="008D19E1"/>
    <w:rsid w:val="008E0F8E"/>
    <w:rsid w:val="008E4DF8"/>
    <w:rsid w:val="009045D0"/>
    <w:rsid w:val="009047E5"/>
    <w:rsid w:val="00906809"/>
    <w:rsid w:val="009117EF"/>
    <w:rsid w:val="0091184F"/>
    <w:rsid w:val="00912CB2"/>
    <w:rsid w:val="00916067"/>
    <w:rsid w:val="00930F44"/>
    <w:rsid w:val="00931682"/>
    <w:rsid w:val="00933BC0"/>
    <w:rsid w:val="009345CA"/>
    <w:rsid w:val="00934C62"/>
    <w:rsid w:val="00934CFA"/>
    <w:rsid w:val="009410CF"/>
    <w:rsid w:val="0094560F"/>
    <w:rsid w:val="009528BB"/>
    <w:rsid w:val="009558AD"/>
    <w:rsid w:val="0095783B"/>
    <w:rsid w:val="00965BB3"/>
    <w:rsid w:val="00966EEB"/>
    <w:rsid w:val="00972915"/>
    <w:rsid w:val="00980B7E"/>
    <w:rsid w:val="00992CF0"/>
    <w:rsid w:val="0099349D"/>
    <w:rsid w:val="009A1616"/>
    <w:rsid w:val="009A7595"/>
    <w:rsid w:val="009B07DA"/>
    <w:rsid w:val="009B21D9"/>
    <w:rsid w:val="009B2C5D"/>
    <w:rsid w:val="009C2DBA"/>
    <w:rsid w:val="009C4C45"/>
    <w:rsid w:val="009D05BC"/>
    <w:rsid w:val="009D6906"/>
    <w:rsid w:val="009D74C2"/>
    <w:rsid w:val="009E21B2"/>
    <w:rsid w:val="009E2BBB"/>
    <w:rsid w:val="009E3218"/>
    <w:rsid w:val="009E4D9E"/>
    <w:rsid w:val="009E7233"/>
    <w:rsid w:val="009F7C2D"/>
    <w:rsid w:val="00A01D14"/>
    <w:rsid w:val="00A146B8"/>
    <w:rsid w:val="00A1537F"/>
    <w:rsid w:val="00A164A1"/>
    <w:rsid w:val="00A1765E"/>
    <w:rsid w:val="00A26BE0"/>
    <w:rsid w:val="00A3693D"/>
    <w:rsid w:val="00A437F7"/>
    <w:rsid w:val="00A46230"/>
    <w:rsid w:val="00A46454"/>
    <w:rsid w:val="00A47144"/>
    <w:rsid w:val="00A474F0"/>
    <w:rsid w:val="00A512F8"/>
    <w:rsid w:val="00A557BC"/>
    <w:rsid w:val="00A805D3"/>
    <w:rsid w:val="00A81269"/>
    <w:rsid w:val="00A83D60"/>
    <w:rsid w:val="00A83FBC"/>
    <w:rsid w:val="00A86BBE"/>
    <w:rsid w:val="00A87C8F"/>
    <w:rsid w:val="00AA54FC"/>
    <w:rsid w:val="00AA6954"/>
    <w:rsid w:val="00AB41FA"/>
    <w:rsid w:val="00AB4E26"/>
    <w:rsid w:val="00AB506C"/>
    <w:rsid w:val="00AB5117"/>
    <w:rsid w:val="00AB600F"/>
    <w:rsid w:val="00AD0B98"/>
    <w:rsid w:val="00AD5562"/>
    <w:rsid w:val="00AD58FA"/>
    <w:rsid w:val="00AD6356"/>
    <w:rsid w:val="00AD6F0C"/>
    <w:rsid w:val="00AE7716"/>
    <w:rsid w:val="00AF798A"/>
    <w:rsid w:val="00B037BC"/>
    <w:rsid w:val="00B10796"/>
    <w:rsid w:val="00B10F73"/>
    <w:rsid w:val="00B11454"/>
    <w:rsid w:val="00B12F37"/>
    <w:rsid w:val="00B16C1C"/>
    <w:rsid w:val="00B235DF"/>
    <w:rsid w:val="00B24CFC"/>
    <w:rsid w:val="00B25291"/>
    <w:rsid w:val="00B3339C"/>
    <w:rsid w:val="00B334DA"/>
    <w:rsid w:val="00B37ADA"/>
    <w:rsid w:val="00B4490A"/>
    <w:rsid w:val="00B45A60"/>
    <w:rsid w:val="00B50232"/>
    <w:rsid w:val="00B5046A"/>
    <w:rsid w:val="00B52D8F"/>
    <w:rsid w:val="00B547AA"/>
    <w:rsid w:val="00B54D35"/>
    <w:rsid w:val="00B54EB4"/>
    <w:rsid w:val="00B5534E"/>
    <w:rsid w:val="00B65936"/>
    <w:rsid w:val="00B65F04"/>
    <w:rsid w:val="00B72910"/>
    <w:rsid w:val="00B73D6E"/>
    <w:rsid w:val="00B80E40"/>
    <w:rsid w:val="00B81E54"/>
    <w:rsid w:val="00B82B25"/>
    <w:rsid w:val="00B90C97"/>
    <w:rsid w:val="00B91896"/>
    <w:rsid w:val="00B95AC0"/>
    <w:rsid w:val="00BA08A2"/>
    <w:rsid w:val="00BA220B"/>
    <w:rsid w:val="00BA3700"/>
    <w:rsid w:val="00BA3ED0"/>
    <w:rsid w:val="00BA770F"/>
    <w:rsid w:val="00BA7CAD"/>
    <w:rsid w:val="00BB21AA"/>
    <w:rsid w:val="00BB5496"/>
    <w:rsid w:val="00BB7109"/>
    <w:rsid w:val="00BB7C38"/>
    <w:rsid w:val="00BC207C"/>
    <w:rsid w:val="00BD24FE"/>
    <w:rsid w:val="00BD54E8"/>
    <w:rsid w:val="00BE07C2"/>
    <w:rsid w:val="00BF0718"/>
    <w:rsid w:val="00BF4625"/>
    <w:rsid w:val="00BF5E87"/>
    <w:rsid w:val="00C0072F"/>
    <w:rsid w:val="00C01EFD"/>
    <w:rsid w:val="00C06A1F"/>
    <w:rsid w:val="00C12AC0"/>
    <w:rsid w:val="00C15B8E"/>
    <w:rsid w:val="00C264F3"/>
    <w:rsid w:val="00C267C9"/>
    <w:rsid w:val="00C30AB9"/>
    <w:rsid w:val="00C3363C"/>
    <w:rsid w:val="00C45273"/>
    <w:rsid w:val="00C46261"/>
    <w:rsid w:val="00C47751"/>
    <w:rsid w:val="00C514F9"/>
    <w:rsid w:val="00C54C31"/>
    <w:rsid w:val="00C551D7"/>
    <w:rsid w:val="00C55613"/>
    <w:rsid w:val="00C609F0"/>
    <w:rsid w:val="00C616C3"/>
    <w:rsid w:val="00C76AF1"/>
    <w:rsid w:val="00C76EE0"/>
    <w:rsid w:val="00C77187"/>
    <w:rsid w:val="00C80211"/>
    <w:rsid w:val="00C8051C"/>
    <w:rsid w:val="00C823F1"/>
    <w:rsid w:val="00C86608"/>
    <w:rsid w:val="00C86748"/>
    <w:rsid w:val="00C8756F"/>
    <w:rsid w:val="00C87A96"/>
    <w:rsid w:val="00C93A67"/>
    <w:rsid w:val="00C973CD"/>
    <w:rsid w:val="00C9772B"/>
    <w:rsid w:val="00CB1A48"/>
    <w:rsid w:val="00CB20E2"/>
    <w:rsid w:val="00CB2639"/>
    <w:rsid w:val="00CB42BA"/>
    <w:rsid w:val="00CC0236"/>
    <w:rsid w:val="00CC3B7B"/>
    <w:rsid w:val="00CC64E7"/>
    <w:rsid w:val="00CC707C"/>
    <w:rsid w:val="00CC79BD"/>
    <w:rsid w:val="00CD0670"/>
    <w:rsid w:val="00CD48AB"/>
    <w:rsid w:val="00CD6546"/>
    <w:rsid w:val="00CD6E80"/>
    <w:rsid w:val="00CE2F18"/>
    <w:rsid w:val="00CE3D7C"/>
    <w:rsid w:val="00CE46DD"/>
    <w:rsid w:val="00CE56AB"/>
    <w:rsid w:val="00CE6103"/>
    <w:rsid w:val="00D0146D"/>
    <w:rsid w:val="00D01C75"/>
    <w:rsid w:val="00D06439"/>
    <w:rsid w:val="00D06BCB"/>
    <w:rsid w:val="00D0714C"/>
    <w:rsid w:val="00D10D8D"/>
    <w:rsid w:val="00D113E6"/>
    <w:rsid w:val="00D11D59"/>
    <w:rsid w:val="00D21668"/>
    <w:rsid w:val="00D227DE"/>
    <w:rsid w:val="00D25EDE"/>
    <w:rsid w:val="00D307EC"/>
    <w:rsid w:val="00D3200A"/>
    <w:rsid w:val="00D35123"/>
    <w:rsid w:val="00D36A65"/>
    <w:rsid w:val="00D37907"/>
    <w:rsid w:val="00D42CEA"/>
    <w:rsid w:val="00D45B1A"/>
    <w:rsid w:val="00D67835"/>
    <w:rsid w:val="00D67CC4"/>
    <w:rsid w:val="00D75A20"/>
    <w:rsid w:val="00D75D8F"/>
    <w:rsid w:val="00D826AE"/>
    <w:rsid w:val="00D84E05"/>
    <w:rsid w:val="00D92DFB"/>
    <w:rsid w:val="00D95E88"/>
    <w:rsid w:val="00D97AFE"/>
    <w:rsid w:val="00DA27E0"/>
    <w:rsid w:val="00DA493D"/>
    <w:rsid w:val="00DB3A11"/>
    <w:rsid w:val="00DB3A36"/>
    <w:rsid w:val="00DB794A"/>
    <w:rsid w:val="00DC41A3"/>
    <w:rsid w:val="00DC6202"/>
    <w:rsid w:val="00DC7D70"/>
    <w:rsid w:val="00DC7DB8"/>
    <w:rsid w:val="00DE32BD"/>
    <w:rsid w:val="00DE3D93"/>
    <w:rsid w:val="00DE4032"/>
    <w:rsid w:val="00DF0D43"/>
    <w:rsid w:val="00DF5850"/>
    <w:rsid w:val="00DF62F3"/>
    <w:rsid w:val="00E05117"/>
    <w:rsid w:val="00E14C72"/>
    <w:rsid w:val="00E15CE2"/>
    <w:rsid w:val="00E16E77"/>
    <w:rsid w:val="00E22F6B"/>
    <w:rsid w:val="00E30D45"/>
    <w:rsid w:val="00E423BE"/>
    <w:rsid w:val="00E475AB"/>
    <w:rsid w:val="00E47E7D"/>
    <w:rsid w:val="00E50300"/>
    <w:rsid w:val="00E554C3"/>
    <w:rsid w:val="00E67593"/>
    <w:rsid w:val="00E70BFF"/>
    <w:rsid w:val="00E73F08"/>
    <w:rsid w:val="00E73FCB"/>
    <w:rsid w:val="00E767D4"/>
    <w:rsid w:val="00E82B5C"/>
    <w:rsid w:val="00E848AA"/>
    <w:rsid w:val="00E87CC7"/>
    <w:rsid w:val="00E90C98"/>
    <w:rsid w:val="00E95EFE"/>
    <w:rsid w:val="00E95F2B"/>
    <w:rsid w:val="00E95FB0"/>
    <w:rsid w:val="00E96EDA"/>
    <w:rsid w:val="00E97E01"/>
    <w:rsid w:val="00EA3E6D"/>
    <w:rsid w:val="00EB346C"/>
    <w:rsid w:val="00EB62AB"/>
    <w:rsid w:val="00EC5A19"/>
    <w:rsid w:val="00EC65DE"/>
    <w:rsid w:val="00ED0133"/>
    <w:rsid w:val="00ED2B9E"/>
    <w:rsid w:val="00ED4E19"/>
    <w:rsid w:val="00ED67BE"/>
    <w:rsid w:val="00EE0C2E"/>
    <w:rsid w:val="00EE280A"/>
    <w:rsid w:val="00EE6007"/>
    <w:rsid w:val="00EE677C"/>
    <w:rsid w:val="00EE72CA"/>
    <w:rsid w:val="00EF1082"/>
    <w:rsid w:val="00EF62F2"/>
    <w:rsid w:val="00F002DF"/>
    <w:rsid w:val="00F007F8"/>
    <w:rsid w:val="00F027FD"/>
    <w:rsid w:val="00F03138"/>
    <w:rsid w:val="00F03755"/>
    <w:rsid w:val="00F0426F"/>
    <w:rsid w:val="00F04749"/>
    <w:rsid w:val="00F07E11"/>
    <w:rsid w:val="00F12515"/>
    <w:rsid w:val="00F13735"/>
    <w:rsid w:val="00F13C3B"/>
    <w:rsid w:val="00F16F53"/>
    <w:rsid w:val="00F22CDA"/>
    <w:rsid w:val="00F45678"/>
    <w:rsid w:val="00F501EB"/>
    <w:rsid w:val="00F50F62"/>
    <w:rsid w:val="00F551B6"/>
    <w:rsid w:val="00F6189D"/>
    <w:rsid w:val="00F64075"/>
    <w:rsid w:val="00F713DB"/>
    <w:rsid w:val="00F71FFB"/>
    <w:rsid w:val="00F7350A"/>
    <w:rsid w:val="00F80ADF"/>
    <w:rsid w:val="00F81600"/>
    <w:rsid w:val="00F83A98"/>
    <w:rsid w:val="00F852B0"/>
    <w:rsid w:val="00F8648B"/>
    <w:rsid w:val="00F86EB9"/>
    <w:rsid w:val="00F90090"/>
    <w:rsid w:val="00F96A7D"/>
    <w:rsid w:val="00FA1ACD"/>
    <w:rsid w:val="00FA2EB3"/>
    <w:rsid w:val="00FA3AA8"/>
    <w:rsid w:val="00FB0AC5"/>
    <w:rsid w:val="00FB4717"/>
    <w:rsid w:val="00FB51BF"/>
    <w:rsid w:val="00FB75FC"/>
    <w:rsid w:val="00FD2224"/>
    <w:rsid w:val="00FD2F23"/>
    <w:rsid w:val="00FF0FF5"/>
    <w:rsid w:val="00FF3FD0"/>
    <w:rsid w:val="00FF5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0CE0FE"/>
  <w15:docId w15:val="{18D37CF6-E262-4A95-BBF3-E9A7B75987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5C87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4357"/>
    <w:pPr>
      <w:keepNext/>
      <w:keepLines/>
      <w:spacing w:before="40" w:after="0"/>
      <w:ind w:left="720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34CF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143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433C"/>
  </w:style>
  <w:style w:type="paragraph" w:styleId="Footer">
    <w:name w:val="footer"/>
    <w:basedOn w:val="Normal"/>
    <w:link w:val="FooterChar"/>
    <w:uiPriority w:val="99"/>
    <w:unhideWhenUsed/>
    <w:rsid w:val="006143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433C"/>
  </w:style>
  <w:style w:type="paragraph" w:styleId="BalloonText">
    <w:name w:val="Balloon Text"/>
    <w:basedOn w:val="Normal"/>
    <w:link w:val="BalloonTextChar"/>
    <w:uiPriority w:val="99"/>
    <w:semiHidden/>
    <w:unhideWhenUsed/>
    <w:rsid w:val="00491A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1A6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491A6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491A6C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551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EC65D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05C87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F4357"/>
    <w:rPr>
      <w:rFonts w:ascii="Times New Roman" w:eastAsiaTheme="majorEastAsia" w:hAnsi="Times New Roman" w:cstheme="majorBidi"/>
      <w:b/>
      <w:sz w:val="28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B95AC0"/>
    <w:pPr>
      <w:spacing w:line="259" w:lineRule="auto"/>
      <w:outlineLvl w:val="9"/>
    </w:pPr>
    <w:rPr>
      <w:rFonts w:asciiTheme="majorHAnsi" w:hAnsiTheme="majorHAnsi"/>
      <w:b w:val="0"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B95AC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95AC0"/>
    <w:pPr>
      <w:spacing w:after="100"/>
      <w:ind w:left="220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E0AB6"/>
    <w:rPr>
      <w:color w:val="605E5C"/>
      <w:shd w:val="clear" w:color="auto" w:fill="E1DFDD"/>
    </w:rPr>
  </w:style>
  <w:style w:type="table" w:styleId="ListTable4-Accent1">
    <w:name w:val="List Table 4 Accent 1"/>
    <w:basedOn w:val="TableNormal"/>
    <w:uiPriority w:val="49"/>
    <w:rsid w:val="00795D6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3-Accent1">
    <w:name w:val="List Table 3 Accent 1"/>
    <w:basedOn w:val="TableNormal"/>
    <w:uiPriority w:val="48"/>
    <w:rsid w:val="00795D6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character" w:customStyle="1" w:styleId="Heading5Char">
    <w:name w:val="Heading 5 Char"/>
    <w:basedOn w:val="DefaultParagraphFont"/>
    <w:link w:val="Heading5"/>
    <w:uiPriority w:val="9"/>
    <w:rsid w:val="00934CFA"/>
    <w:rPr>
      <w:rFonts w:asciiTheme="majorHAnsi" w:eastAsiaTheme="majorEastAsia" w:hAnsiTheme="majorHAnsi" w:cstheme="majorBidi"/>
      <w:color w:val="365F91" w:themeColor="accent1" w:themeShade="BF"/>
    </w:rPr>
  </w:style>
  <w:style w:type="paragraph" w:customStyle="1" w:styleId="Bd-1BodyText1">
    <w:name w:val="Bd-1 (BodyText 1)"/>
    <w:link w:val="Bd-1BodyText1Char"/>
    <w:rsid w:val="00934CFA"/>
    <w:pPr>
      <w:adjustRightInd w:val="0"/>
      <w:snapToGrid w:val="0"/>
      <w:spacing w:before="120" w:after="0" w:line="288" w:lineRule="auto"/>
      <w:jc w:val="both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Bd-1BodyText1Char">
    <w:name w:val="Bd-1 (BodyText 1) Char"/>
    <w:basedOn w:val="DefaultParagraphFont"/>
    <w:link w:val="Bd-1BodyText1"/>
    <w:rsid w:val="00934CFA"/>
    <w:rPr>
      <w:rFonts w:ascii="Times New Roman" w:eastAsia="Times New Roman" w:hAnsi="Times New Roman" w:cs="Times New Roman"/>
      <w:sz w:val="24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D36A65"/>
    <w:pPr>
      <w:spacing w:after="100"/>
      <w:ind w:left="440"/>
    </w:pPr>
  </w:style>
  <w:style w:type="character" w:styleId="CommentReference">
    <w:name w:val="annotation reference"/>
    <w:basedOn w:val="DefaultParagraphFont"/>
    <w:uiPriority w:val="99"/>
    <w:semiHidden/>
    <w:unhideWhenUsed/>
    <w:rsid w:val="005222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2221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2221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222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2221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9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4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3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4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34" Type="http://schemas.openxmlformats.org/officeDocument/2006/relationships/image" Target="media/image25.jp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4.jp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0.jp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3.jpg"/><Relationship Id="rId37" Type="http://schemas.openxmlformats.org/officeDocument/2006/relationships/header" Target="header1.xml"/><Relationship Id="rId40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microsoft.com/office/2011/relationships/commentsExtended" Target="commentsExtended.xml"/><Relationship Id="rId36" Type="http://schemas.openxmlformats.org/officeDocument/2006/relationships/image" Target="media/image27.jp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2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comments" Target="comments.xml"/><Relationship Id="rId30" Type="http://schemas.openxmlformats.org/officeDocument/2006/relationships/image" Target="media/image21.jpg"/><Relationship Id="rId35" Type="http://schemas.openxmlformats.org/officeDocument/2006/relationships/image" Target="media/image26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7ACDC2B-A287-4D06-9C72-60426CE1A1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1086</TotalTime>
  <Pages>26</Pages>
  <Words>353</Words>
  <Characters>2018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Nhan Tin Technology JSC</Company>
  <LinksUpToDate>false</LinksUpToDate>
  <CharactersWithSpaces>2367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NTS-VANVV</dc:creator>
  <cp:keywords/>
  <dc:description/>
  <cp:lastModifiedBy>thangvq206@gmail.com</cp:lastModifiedBy>
  <cp:revision>138</cp:revision>
  <cp:lastPrinted>2014-02-19T11:09:00Z</cp:lastPrinted>
  <dcterms:created xsi:type="dcterms:W3CDTF">2018-12-06T03:35:00Z</dcterms:created>
  <dcterms:modified xsi:type="dcterms:W3CDTF">2019-01-03T07:58:00Z</dcterms:modified>
</cp:coreProperties>
</file>